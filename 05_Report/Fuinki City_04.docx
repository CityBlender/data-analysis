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DAD7" w14:textId="77777777"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42B7647B" wp14:editId="10968FA3">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14:paraId="67103A34" w14:textId="77777777"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14:paraId="7495BD65" w14:textId="77777777" w:rsidR="0012099F" w:rsidRPr="007726DC" w:rsidRDefault="0012099F" w:rsidP="0012099F">
      <w:pPr>
        <w:pStyle w:val="Title"/>
        <w:jc w:val="center"/>
        <w:rPr>
          <w:rStyle w:val="BookTitle"/>
          <w:rFonts w:ascii="Times New Roman" w:hAnsi="Times New Roman" w:cs="Times New Roman"/>
          <w:i w:val="0"/>
          <w:sz w:val="36"/>
        </w:rPr>
      </w:pPr>
    </w:p>
    <w:p w14:paraId="2F8FCA19"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A48E50B"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1987A72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0425041A"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1B1B0701"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6E8759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EF540C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1C41C58"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B8018F6" w14:textId="77777777"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14:paraId="0C4A69AA" w14:textId="77777777"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14:paraId="1DC45F80" w14:textId="77777777"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14:paraId="11906295" w14:textId="77777777"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14:paraId="6B22A0A1" w14:textId="77777777" w:rsidR="0012099F" w:rsidRPr="007726DC" w:rsidRDefault="0012099F" w:rsidP="0012099F">
      <w:pPr>
        <w:pBdr>
          <w:bottom w:val="single" w:sz="4" w:space="1" w:color="auto"/>
        </w:pBdr>
        <w:jc w:val="both"/>
        <w:rPr>
          <w:rFonts w:ascii="Times New Roman" w:hAnsi="Times New Roman" w:cs="Times New Roman"/>
          <w:b/>
        </w:rPr>
      </w:pPr>
    </w:p>
    <w:p w14:paraId="2A792AAA" w14:textId="77777777" w:rsidR="0012099F" w:rsidRPr="007726DC" w:rsidRDefault="0012099F" w:rsidP="0012099F">
      <w:pPr>
        <w:ind w:firstLine="709"/>
        <w:jc w:val="right"/>
        <w:rPr>
          <w:rFonts w:ascii="Times New Roman" w:hAnsi="Times New Roman" w:cs="Times New Roman"/>
          <w:b/>
        </w:rPr>
      </w:pPr>
    </w:p>
    <w:p w14:paraId="05667E13" w14:textId="77777777"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14:paraId="47FF48DD"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14:paraId="279B1556"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14:paraId="038E4FEC" w14:textId="77777777"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14:paraId="059CD5BF" w14:textId="77777777" w:rsidR="004E7513" w:rsidRDefault="0012099F" w:rsidP="0012099F">
      <w:pPr>
        <w:pStyle w:val="Heading1"/>
        <w:numPr>
          <w:ilvl w:val="0"/>
          <w:numId w:val="1"/>
        </w:numPr>
        <w:jc w:val="both"/>
      </w:pPr>
      <w:r>
        <w:lastRenderedPageBreak/>
        <w:t>Introduction</w:t>
      </w:r>
    </w:p>
    <w:p w14:paraId="6CC0BF06" w14:textId="77777777" w:rsidR="00533155" w:rsidRDefault="00533155" w:rsidP="00533155">
      <w:pPr>
        <w:jc w:val="both"/>
      </w:pPr>
      <w:r>
        <w:t>Through urban computing and analytics, a lot of effort</w:t>
      </w:r>
      <w:ins w:id="0" w:author="Alfie" w:date="2018-05-23T14:42:00Z">
        <w:r w:rsidR="00427B8C">
          <w:t xml:space="preserve"> and capital</w:t>
        </w:r>
      </w:ins>
      <w:r>
        <w:t xml:space="preserve"> is being directed towards producing a Digital City, w</w:t>
      </w:r>
      <w:ins w:id="1" w:author="Alfie" w:date="2018-05-23T14:42:00Z">
        <w:r w:rsidR="00427B8C">
          <w:t>h</w:t>
        </w:r>
      </w:ins>
      <w:r>
        <w:t>ere most of its components can be sensed, analysed, predicted and thus induced (Batty et al, 2012). For cultural and societal information this is a more nuanced and complex process.</w:t>
      </w:r>
    </w:p>
    <w:p w14:paraId="396D43B0" w14:textId="77777777" w:rsidR="00533155" w:rsidRDefault="00533155" w:rsidP="00533155">
      <w:pPr>
        <w:jc w:val="both"/>
      </w:pPr>
      <w:r>
        <w:t>In this context,</w:t>
      </w:r>
      <w:ins w:id="2" w:author="Alfie" w:date="2018-05-23T14:43:00Z">
        <w:r w:rsidR="00427B8C">
          <w:t xml:space="preserve"> the</w:t>
        </w:r>
      </w:ins>
      <w:r>
        <w:t xml:space="preserve"> UK has identified that its live music scenery generates a distinctive urban personality, expressing social and cultural values</w:t>
      </w:r>
      <w:ins w:id="3" w:author="Alfie" w:date="2018-05-23T14:43:00Z">
        <w:r w:rsidR="00427B8C">
          <w:t>,</w:t>
        </w:r>
      </w:ins>
      <w:del w:id="4" w:author="Alfie" w:date="2018-05-23T14:43:00Z">
        <w:r w:rsidDel="00427B8C">
          <w:delText xml:space="preserve"> and</w:delText>
        </w:r>
      </w:del>
      <w:r>
        <w:t xml:space="preserve"> making cities more attractive</w:t>
      </w:r>
      <w:del w:id="5" w:author="Alfie" w:date="2018-05-23T14:43:00Z">
        <w:r w:rsidDel="00427B8C">
          <w:delText>,</w:delText>
        </w:r>
      </w:del>
      <w:r>
        <w:t xml:space="preser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w:t>
      </w:r>
      <w:del w:id="6" w:author="Alfie" w:date="2018-05-23T14:44:00Z">
        <w:r w:rsidDel="00427B8C">
          <w:delText>d</w:delText>
        </w:r>
      </w:del>
      <w:r>
        <w:t xml:space="preserve"> social capital</w:t>
      </w:r>
      <w:del w:id="7" w:author="Alfie" w:date="2018-05-23T14:44:00Z">
        <w:r w:rsidDel="00427B8C">
          <w:delText>, mood</w:delText>
        </w:r>
      </w:del>
      <w:r>
        <w:t xml:space="preserve"> and contribute to identity formation (Webster et al, 2017).</w:t>
      </w:r>
    </w:p>
    <w:p w14:paraId="2FCA902E" w14:textId="77777777" w:rsidR="00533155" w:rsidRDefault="00533155" w:rsidP="00533155">
      <w:pPr>
        <w:jc w:val="both"/>
      </w:pPr>
      <w:r>
        <w:t xml:space="preserve">In this context, the Greater London Authority is undertaking a “Rescue Plan for London’s Grassroots Music Venues” to ensure that London’s vibrant personality regarding its musical environment is protected and promoted (Greater London Authority, 2017). This report looked into </w:t>
      </w:r>
      <w:del w:id="8" w:author="Alfie" w:date="2018-05-23T14:44:00Z">
        <w:r w:rsidDel="00427B8C">
          <w:delText xml:space="preserve">the cultural and societal services provided by </w:delText>
        </w:r>
      </w:del>
      <w:r>
        <w:t>“grassroots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14:paraId="0909F501" w14:textId="77777777" w:rsidR="00533155" w:rsidRDefault="00533155" w:rsidP="00533155">
      <w:pPr>
        <w:jc w:val="both"/>
      </w:pPr>
      <w:r>
        <w:t xml:space="preserve">Another </w:t>
      </w:r>
      <w:del w:id="9" w:author="Alfie" w:date="2018-05-23T14:45:00Z">
        <w:r w:rsidDel="00427B8C">
          <w:delText>avenue into</w:delText>
        </w:r>
      </w:del>
      <w:ins w:id="10" w:author="Alfie" w:date="2018-05-23T14:45:00Z">
        <w:r w:rsidR="00427B8C">
          <w:t>take on</w:t>
        </w:r>
      </w:ins>
      <w:r>
        <w:t xml:space="preserve"> the study of the societal and cultural value of music in a city has been qualitative ethnographic studies (Cohen, 2012a; Cohen, 2012b). These studies</w:t>
      </w:r>
      <w:del w:id="11" w:author="Alfie" w:date="2018-05-23T14:45:00Z">
        <w:r w:rsidDel="00427B8C">
          <w:delText xml:space="preserve"> have</w:delText>
        </w:r>
      </w:del>
      <w:r>
        <w:t xml:space="preser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w:t>
      </w:r>
      <w:ins w:id="12" w:author="Alfie" w:date="2018-05-23T14:46:00Z">
        <w:r w:rsidR="00427B8C">
          <w:t xml:space="preserve"> that</w:t>
        </w:r>
      </w:ins>
      <w:r>
        <w:t xml:space="preserve">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14:paraId="5E08D4FE" w14:textId="77777777" w:rsidR="00533155" w:rsidRDefault="00533155" w:rsidP="00533155">
      <w:pPr>
        <w:jc w:val="both"/>
      </w:pPr>
      <w:r>
        <w:t xml:space="preserve">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w:t>
      </w:r>
      <w:del w:id="13" w:author="Alfie" w:date="2018-05-23T14:47:00Z">
        <w:r w:rsidDel="00427B8C">
          <w:delText xml:space="preserve">Approaching this objective in a systematic way generates the perfect opportunity to study these events. </w:delText>
        </w:r>
      </w:del>
      <w:r>
        <w:t>This project is a milestone in this research domain and therefore will contribute in generating a detail</w:t>
      </w:r>
      <w:ins w:id="14" w:author="Alfie" w:date="2018-05-23T14:48:00Z">
        <w:r w:rsidR="00427B8C">
          <w:t>ed</w:t>
        </w:r>
      </w:ins>
      <w:r>
        <w:t xml:space="preserve"> dataset of the locations of the gigs and analysing </w:t>
      </w:r>
      <w:ins w:id="15" w:author="Alfie" w:date="2018-05-23T14:48:00Z">
        <w:r w:rsidR="00427B8C">
          <w:t>their</w:t>
        </w:r>
      </w:ins>
      <w:del w:id="16" w:author="Alfie" w:date="2018-05-23T14:48:00Z">
        <w:r w:rsidDel="00427B8C">
          <w:delText>its</w:delText>
        </w:r>
      </w:del>
      <w:r>
        <w:t xml:space="preserve"> spatial distribution.</w:t>
      </w:r>
    </w:p>
    <w:p w14:paraId="13E005DE" w14:textId="77777777" w:rsidR="00533155" w:rsidRDefault="00533155" w:rsidP="00533155">
      <w:pPr>
        <w:jc w:val="both"/>
      </w:pPr>
      <w:del w:id="17" w:author="Alfie" w:date="2018-05-23T14:49:00Z">
        <w:r w:rsidDel="00427B8C">
          <w:delText>In the following section a brief literature review of the importance and how other researches have intended to study the subject</w:delText>
        </w:r>
      </w:del>
      <w:del w:id="18" w:author="Alfie" w:date="2018-05-23T14:48:00Z">
        <w:r w:rsidDel="00427B8C">
          <w:delText>, will be found</w:delText>
        </w:r>
      </w:del>
      <w:del w:id="19" w:author="Alfie" w:date="2018-05-23T14:49:00Z">
        <w:r w:rsidDel="00427B8C">
          <w:delText xml:space="preserve">. </w:delText>
        </w:r>
      </w:del>
      <w:r>
        <w:t xml:space="preserve">Section 2 will clearly state the objectives of </w:t>
      </w:r>
      <w:r>
        <w:lastRenderedPageBreak/>
        <w:t>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14:paraId="144DD737" w14:textId="77777777" w:rsidR="0012099F" w:rsidRDefault="0012099F" w:rsidP="0012099F">
      <w:pPr>
        <w:pStyle w:val="Heading2"/>
        <w:numPr>
          <w:ilvl w:val="1"/>
          <w:numId w:val="1"/>
        </w:numPr>
        <w:jc w:val="both"/>
      </w:pPr>
      <w:r>
        <w:t>Research Objectives</w:t>
      </w:r>
    </w:p>
    <w:p w14:paraId="094609FD" w14:textId="77777777" w:rsidR="0012099F" w:rsidRDefault="0012099F" w:rsidP="0012099F">
      <w:pPr>
        <w:jc w:val="both"/>
      </w:pPr>
      <w:r>
        <w:t xml:space="preserve">The project pursues two main objectives. As stated above, there is an opportunity to allow residents of and visitors to a city to explore and discover </w:t>
      </w:r>
      <w:ins w:id="20" w:author="Alfie" w:date="2018-05-23T14:50:00Z">
        <w:r w:rsidR="00427B8C">
          <w:t>a</w:t>
        </w:r>
      </w:ins>
      <w:del w:id="21" w:author="Alfie" w:date="2018-05-23T14:50:00Z">
        <w:r w:rsidDel="00427B8C">
          <w:delText>the</w:delText>
        </w:r>
      </w:del>
      <w:r>
        <w:t xml:space="preserve"> music scene. This spatial display of events has not been widely available before. On one hand the project is focused on creating a simple, but direct visualization of London’s live music scene, easily navigable for the lay user. </w:t>
      </w:r>
    </w:p>
    <w:p w14:paraId="5EF9DA71" w14:textId="77777777" w:rsidR="0012099F" w:rsidRDefault="0012099F" w:rsidP="0012099F">
      <w:pPr>
        <w:jc w:val="both"/>
      </w:pPr>
      <w:r>
        <w:t xml:space="preserve">On the other hand, manipulating the </w:t>
      </w:r>
      <w:del w:id="22" w:author="Alfie" w:date="2018-05-23T14:50:00Z">
        <w:r w:rsidDel="000B4E73">
          <w:delText xml:space="preserve">data </w:delText>
        </w:r>
      </w:del>
      <w:r>
        <w:t>collected</w:t>
      </w:r>
      <w:ins w:id="23" w:author="Alfie" w:date="2018-05-23T14:50:00Z">
        <w:r w:rsidR="000B4E73">
          <w:t xml:space="preserve"> data</w:t>
        </w:r>
      </w:ins>
      <w:r>
        <w:t xml:space="preserve">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14:paraId="323E0F59" w14:textId="77777777" w:rsidR="0012099F" w:rsidRDefault="0012099F" w:rsidP="0012099F">
      <w:pPr>
        <w:jc w:val="both"/>
      </w:pPr>
      <w:r>
        <w:t xml:space="preserve">In sum, by providing a systematic approach towards the data collection, visualization and analysis, this research </w:t>
      </w:r>
      <w:del w:id="24" w:author="Alfie" w:date="2018-05-23T14:51:00Z">
        <w:r w:rsidDel="000B4E73">
          <w:delText xml:space="preserve">pretends </w:delText>
        </w:r>
      </w:del>
      <w:ins w:id="25" w:author="Alfie" w:date="2018-05-23T14:51:00Z">
        <w:r w:rsidR="000B4E73">
          <w:t>aims</w:t>
        </w:r>
        <w:r w:rsidR="000B4E73">
          <w:t xml:space="preserve"> </w:t>
        </w:r>
      </w:ins>
      <w:del w:id="26" w:author="Alfie" w:date="2018-05-23T14:51:00Z">
        <w:r w:rsidDel="000B4E73">
          <w:delText>to create a baseline</w:delText>
        </w:r>
      </w:del>
      <w:r>
        <w:t xml:space="preserve"> towards a better understanding of the importance of the live</w:t>
      </w:r>
      <w:ins w:id="27" w:author="Alfie" w:date="2018-05-23T14:51:00Z">
        <w:r w:rsidR="000B4E73">
          <w:t xml:space="preserve"> music</w:t>
        </w:r>
      </w:ins>
      <w:r>
        <w:t xml:space="preserve"> events.</w:t>
      </w:r>
    </w:p>
    <w:p w14:paraId="11DF8B32" w14:textId="77777777" w:rsidR="0012099F" w:rsidRDefault="0012099F" w:rsidP="0012099F">
      <w:pPr>
        <w:pStyle w:val="Heading1"/>
        <w:numPr>
          <w:ilvl w:val="0"/>
          <w:numId w:val="1"/>
        </w:numPr>
      </w:pPr>
      <w:r>
        <w:t>Literature Review</w:t>
      </w:r>
    </w:p>
    <w:p w14:paraId="47EBCA0A" w14:textId="77777777" w:rsidR="00533155" w:rsidRDefault="00533155" w:rsidP="00533155">
      <w:pPr>
        <w:jc w:val="both"/>
      </w:pPr>
      <w:r>
        <w:t xml:space="preserve">The cluster analysis of the gig distribution by music genre will use a similar method to Dennett and Page’s (2017) paper. </w:t>
      </w:r>
      <w:proofErr w:type="gramStart"/>
      <w:r>
        <w:t>Similarly</w:t>
      </w:r>
      <w:proofErr w:type="gramEnd"/>
      <w:r>
        <w:t xml:space="preserve"> to that paper </w:t>
      </w:r>
      <w:ins w:id="28" w:author="Alfie" w:date="2018-05-23T14:51:00Z">
        <w:r w:rsidR="000B4E73">
          <w:t>it</w:t>
        </w:r>
      </w:ins>
      <w:del w:id="29" w:author="Alfie" w:date="2018-05-23T14:51:00Z">
        <w:r w:rsidDel="000B4E73">
          <w:delText>we</w:delText>
        </w:r>
      </w:del>
      <w:r>
        <w:t xml:space="preserve"> will use the density-based cluster analysis method DBSCAN (Ester et al, 1996). It will be implemented using the </w:t>
      </w:r>
      <w:proofErr w:type="spellStart"/>
      <w:proofErr w:type="gramStart"/>
      <w:r>
        <w:t>sklearn.cluster</w:t>
      </w:r>
      <w:proofErr w:type="gramEnd"/>
      <w:r>
        <w:t>.</w:t>
      </w:r>
      <w:del w:id="30" w:author="Alfie" w:date="2018-05-23T14:51:00Z">
        <w:r w:rsidDel="000B4E73">
          <w:delText xml:space="preserve"> </w:delText>
        </w:r>
      </w:del>
      <w:r>
        <w:t>DBSCAN</w:t>
      </w:r>
      <w:proofErr w:type="spellEnd"/>
      <w:r>
        <w:t xml:space="preserve">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14:paraId="3BB2C969" w14:textId="77777777" w:rsidR="00533155" w:rsidRDefault="00533155" w:rsidP="00533155">
      <w:pPr>
        <w:jc w:val="both"/>
      </w:pPr>
      <w:r>
        <w:t>The correctness of the clusters, a rating of their density and tightness</w:t>
      </w:r>
      <w:ins w:id="31" w:author="Alfie" w:date="2018-05-23T14:52:00Z">
        <w:r w:rsidR="000B4E73">
          <w:t>,</w:t>
        </w:r>
      </w:ins>
      <w:r>
        <w:t xml:space="preserve"> will be found using </w:t>
      </w:r>
      <w:del w:id="32" w:author="Alfie" w:date="2018-05-23T14:52:00Z">
        <w:r w:rsidDel="000B4E73">
          <w:delText>the</w:delText>
        </w:r>
      </w:del>
      <w:r>
        <w:t xml:space="preserve"> Python’s </w:t>
      </w:r>
      <w:proofErr w:type="spellStart"/>
      <w:r>
        <w:t>scikitlearn</w:t>
      </w:r>
      <w:proofErr w:type="spellEnd"/>
      <w:r>
        <w:t xml:space="preserve">: </w:t>
      </w:r>
      <w:proofErr w:type="spellStart"/>
      <w:proofErr w:type="gramStart"/>
      <w:r>
        <w:t>sklearn.metrics</w:t>
      </w:r>
      <w:proofErr w:type="spellEnd"/>
      <w:proofErr w:type="gram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14:paraId="54E58A93" w14:textId="77777777" w:rsidR="00533155" w:rsidRDefault="00533155" w:rsidP="00533155">
      <w:pPr>
        <w:jc w:val="both"/>
      </w:pPr>
      <w:del w:id="33" w:author="Alfie" w:date="2018-05-23T14:52:00Z">
        <w:r w:rsidDel="000B4E73">
          <w:delText>Moreover</w:delText>
        </w:r>
      </w:del>
      <w:ins w:id="34" w:author="Alfie" w:date="2018-05-23T14:52:00Z">
        <w:r w:rsidR="000B4E73">
          <w:t>In addition</w:t>
        </w:r>
      </w:ins>
      <w:r>
        <w:t xml:space="preserve">, from Regional and Economics theory, there is evidence that supports and explains why some business and economic activities tend to cluster </w:t>
      </w:r>
      <w:del w:id="35" w:author="Alfie" w:date="2018-05-23T14:52:00Z">
        <w:r w:rsidDel="000B4E73">
          <w:delText xml:space="preserve">themselves </w:delText>
        </w:r>
      </w:del>
      <w:ins w:id="36" w:author="Alfie" w:date="2018-05-23T14:52:00Z">
        <w:r w:rsidR="000B4E73">
          <w:t>t</w:t>
        </w:r>
        <w:r w:rsidR="000B4E73">
          <w:t>ogether</w:t>
        </w:r>
        <w:r w:rsidR="000B4E73">
          <w:t xml:space="preserve"> </w:t>
        </w:r>
      </w:ins>
      <w:r>
        <w:t>(Krugman, 1991). As he explains in his pioneering work, as more businesses of the same kind start to agglomerate, they start to enjoy a set of benefits and spill</w:t>
      </w:r>
      <w:ins w:id="37" w:author="Alfie" w:date="2018-05-23T14:53:00Z">
        <w:r w:rsidR="000B4E73">
          <w:t>-</w:t>
        </w:r>
      </w:ins>
      <w:del w:id="38" w:author="Alfie" w:date="2018-05-23T14:53:00Z">
        <w:r w:rsidDel="000B4E73">
          <w:delText xml:space="preserve"> </w:delText>
        </w:r>
      </w:del>
      <w:r>
        <w:t xml:space="preserve">overs that generate positive economics of scale. </w:t>
      </w:r>
      <w:del w:id="39" w:author="Alfie" w:date="2018-05-23T14:53:00Z">
        <w:r w:rsidDel="000B4E73">
          <w:delText xml:space="preserve">In particular </w:delText>
        </w:r>
      </w:del>
      <w:ins w:id="40" w:author="Alfie" w:date="2018-05-23T14:53:00Z">
        <w:r w:rsidR="000B4E73">
          <w:t>T</w:t>
        </w:r>
      </w:ins>
      <w:del w:id="41" w:author="Alfie" w:date="2018-05-23T14:53:00Z">
        <w:r w:rsidDel="000B4E73">
          <w:delText>t</w:delText>
        </w:r>
      </w:del>
      <w:r>
        <w:t xml:space="preserve">hese are known as Agglomeration Economics.  Although, at this point there is no evidence to support that musical events are benefiting from clustering, to understand </w:t>
      </w:r>
      <w:del w:id="42" w:author="Alfie" w:date="2018-05-23T14:53:00Z">
        <w:r w:rsidDel="000B4E73">
          <w:delText>these drivers</w:delText>
        </w:r>
      </w:del>
      <w:ins w:id="43" w:author="Alfie" w:date="2018-05-23T14:53:00Z">
        <w:r w:rsidR="000B4E73">
          <w:t xml:space="preserve">the </w:t>
        </w:r>
      </w:ins>
      <w:ins w:id="44" w:author="Alfie" w:date="2018-05-23T14:54:00Z">
        <w:r w:rsidR="000B4E73">
          <w:t>underlying factors</w:t>
        </w:r>
      </w:ins>
      <w:r>
        <w:t xml:space="preserve"> is a complex research question out of the scope of this study.</w:t>
      </w:r>
    </w:p>
    <w:p w14:paraId="0502038C" w14:textId="77777777" w:rsidR="00533155" w:rsidRDefault="00533155" w:rsidP="00533155">
      <w:pPr>
        <w:jc w:val="both"/>
      </w:pPr>
      <w:r>
        <w:t>Having said this, the first step towards</w:t>
      </w:r>
      <w:ins w:id="45" w:author="Alfie" w:date="2018-05-23T14:54:00Z">
        <w:r w:rsidR="000B4E73">
          <w:t xml:space="preserve"> further</w:t>
        </w:r>
      </w:ins>
      <w:r>
        <w:t xml:space="preserve"> research</w:t>
      </w:r>
      <w:del w:id="46" w:author="Alfie" w:date="2018-05-23T14:54:00Z">
        <w:r w:rsidDel="000B4E73">
          <w:delText>ing</w:delText>
        </w:r>
      </w:del>
      <w:r>
        <w:t xml:space="preserve"> in this direction, is to detect the existence of any spatial distribution.</w:t>
      </w:r>
    </w:p>
    <w:p w14:paraId="394EB2AE" w14:textId="77777777"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w:t>
      </w:r>
      <w:r>
        <w:lastRenderedPageBreak/>
        <w:t>Among the different vast amount of work done trying to identify spatial patterns, this research project will adapt and follow the methodologies used to explain how the space could affect the risk of obesity (Huang et al, 2015). This is because</w:t>
      </w:r>
      <w:ins w:id="47" w:author="Alfie" w:date="2018-05-23T14:55:00Z">
        <w:r w:rsidR="000B4E73">
          <w:t xml:space="preserve"> of</w:t>
        </w:r>
      </w:ins>
      <w:r>
        <w:t xml:space="preserve"> the clarity </w:t>
      </w:r>
      <w:ins w:id="48" w:author="Alfie" w:date="2018-05-23T14:55:00Z">
        <w:r w:rsidR="000B4E73">
          <w:t xml:space="preserve">of the work, </w:t>
        </w:r>
      </w:ins>
      <w:r>
        <w:t>and the fact that restaurants, and venues hosting gigs, m</w:t>
      </w:r>
      <w:ins w:id="49" w:author="Alfie" w:date="2018-05-23T14:55:00Z">
        <w:r w:rsidR="000B4E73">
          <w:t>ay</w:t>
        </w:r>
      </w:ins>
      <w:del w:id="50" w:author="Alfie" w:date="2018-05-23T14:55:00Z">
        <w:r w:rsidDel="000B4E73">
          <w:delText>ight</w:delText>
        </w:r>
      </w:del>
      <w:r>
        <w:t xml:space="preserve"> share some similarities. </w:t>
      </w:r>
      <w:del w:id="51" w:author="Alfie" w:date="2018-05-23T14:55:00Z">
        <w:r w:rsidDel="000B4E73">
          <w:delText>In this research it is</w:delText>
        </w:r>
      </w:del>
      <w:ins w:id="52" w:author="Alfie" w:date="2018-05-23T14:55:00Z">
        <w:r w:rsidR="000B4E73">
          <w:t>This research</w:t>
        </w:r>
      </w:ins>
      <w:r>
        <w:t xml:space="preserve"> show</w:t>
      </w:r>
      <w:ins w:id="53" w:author="Alfie" w:date="2018-05-23T14:56:00Z">
        <w:r w:rsidR="000B4E73">
          <w:t>s</w:t>
        </w:r>
      </w:ins>
      <w:del w:id="54" w:author="Alfie" w:date="2018-05-23T14:56:00Z">
        <w:r w:rsidDel="000B4E73">
          <w:delText>n</w:delText>
        </w:r>
      </w:del>
      <w:r>
        <w:t xml:space="preserve"> how Moran’s I can be comparable to spatial scan and how the strength of spatial relation loses power as other variables as </w:t>
      </w:r>
      <w:proofErr w:type="gramStart"/>
      <w:r>
        <w:t>taken into account</w:t>
      </w:r>
      <w:proofErr w:type="gramEnd"/>
      <w:r>
        <w:t>.</w:t>
      </w:r>
    </w:p>
    <w:p w14:paraId="1B29861E" w14:textId="77777777" w:rsidR="00533155" w:rsidRDefault="00533155" w:rsidP="00533155">
      <w:pPr>
        <w:jc w:val="both"/>
      </w:pPr>
      <w:commentRangeStart w:id="55"/>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commentRangeEnd w:id="55"/>
      <w:r w:rsidR="000B4E73">
        <w:rPr>
          <w:rStyle w:val="CommentReference"/>
        </w:rPr>
        <w:commentReference w:id="55"/>
      </w:r>
    </w:p>
    <w:p w14:paraId="230AFCA0" w14:textId="77777777" w:rsidR="00160E0A" w:rsidRDefault="00533155" w:rsidP="00533155">
      <w:pPr>
        <w:jc w:val="both"/>
      </w:pPr>
      <w:r>
        <w:t xml:space="preserve">Finally, Guo et al. (2013) present a novel methodology to establish the spatial relationship between point and polygons. The methodology presented in this case could have the potential to expand the research presented in this paper. </w:t>
      </w:r>
      <w:del w:id="56" w:author="Alfie" w:date="2018-05-23T14:56:00Z">
        <w:r w:rsidDel="000B4E73">
          <w:delText xml:space="preserve"> </w:delText>
        </w:r>
      </w:del>
    </w:p>
    <w:p w14:paraId="778A43CA" w14:textId="77777777" w:rsidR="005C60E8" w:rsidRDefault="005C60E8" w:rsidP="005C60E8">
      <w:pPr>
        <w:pStyle w:val="Heading1"/>
        <w:numPr>
          <w:ilvl w:val="0"/>
          <w:numId w:val="1"/>
        </w:numPr>
      </w:pPr>
      <w:r>
        <w:t>Web Development</w:t>
      </w:r>
    </w:p>
    <w:p w14:paraId="0E578908" w14:textId="77777777" w:rsidR="005C60E8" w:rsidRDefault="005C60E8" w:rsidP="005C60E8">
      <w:pPr>
        <w:jc w:val="both"/>
      </w:pPr>
      <w:r>
        <w:t>……………………………………</w:t>
      </w:r>
    </w:p>
    <w:p w14:paraId="4F30BA11" w14:textId="77777777" w:rsidR="005C60E8" w:rsidRDefault="005C60E8" w:rsidP="005C60E8">
      <w:pPr>
        <w:jc w:val="both"/>
      </w:pPr>
    </w:p>
    <w:p w14:paraId="1B5F06EE" w14:textId="77777777" w:rsidR="005C60E8" w:rsidRDefault="005C60E8" w:rsidP="005C60E8">
      <w:pPr>
        <w:jc w:val="both"/>
      </w:pPr>
    </w:p>
    <w:p w14:paraId="27998964" w14:textId="77777777" w:rsidR="005C60E8" w:rsidRDefault="005C60E8" w:rsidP="005C60E8">
      <w:pPr>
        <w:jc w:val="both"/>
      </w:pPr>
      <w:r>
        <w:t>……………………………………….</w:t>
      </w:r>
    </w:p>
    <w:p w14:paraId="48388C42" w14:textId="77777777" w:rsidR="005C60E8" w:rsidRDefault="005C60E8" w:rsidP="005C60E8">
      <w:pPr>
        <w:pStyle w:val="Heading1"/>
        <w:numPr>
          <w:ilvl w:val="0"/>
          <w:numId w:val="1"/>
        </w:numPr>
      </w:pPr>
      <w:r>
        <w:t>Analysis</w:t>
      </w:r>
    </w:p>
    <w:p w14:paraId="3C698C08" w14:textId="77777777" w:rsidR="00533155" w:rsidRDefault="00533155" w:rsidP="00533155">
      <w:pPr>
        <w:pStyle w:val="Heading2"/>
        <w:numPr>
          <w:ilvl w:val="1"/>
          <w:numId w:val="1"/>
        </w:numPr>
      </w:pPr>
      <w:r>
        <w:t>The data set</w:t>
      </w:r>
    </w:p>
    <w:p w14:paraId="382DD065" w14:textId="77777777" w:rsidR="00160E0A" w:rsidRDefault="002643FA" w:rsidP="002643FA">
      <w:pPr>
        <w:jc w:val="both"/>
      </w:pPr>
      <w:r w:rsidRPr="002643FA">
        <w:t xml:space="preserve">As described above, the main source of information </w:t>
      </w:r>
      <w:del w:id="57" w:author="Alfie" w:date="2018-05-23T14:56:00Z">
        <w:r w:rsidRPr="002643FA" w:rsidDel="000B4E73">
          <w:delText>of the realization of</w:delText>
        </w:r>
      </w:del>
      <w:ins w:id="58" w:author="Alfie" w:date="2018-05-23T14:56:00Z">
        <w:r w:rsidR="000B4E73">
          <w:t>for</w:t>
        </w:r>
      </w:ins>
      <w:r w:rsidRPr="002643FA">
        <w:t xml:space="preserve"> this project was </w:t>
      </w:r>
      <w:proofErr w:type="spellStart"/>
      <w:r w:rsidRPr="002643FA">
        <w:t>Song</w:t>
      </w:r>
      <w:del w:id="59" w:author="Alfie" w:date="2018-05-23T14:56:00Z">
        <w:r w:rsidRPr="002643FA" w:rsidDel="000B4E73">
          <w:delText>s</w:delText>
        </w:r>
      </w:del>
      <w:r w:rsidRPr="002643FA">
        <w:t>Kick</w:t>
      </w:r>
      <w:proofErr w:type="spellEnd"/>
      <w:r w:rsidRPr="002643FA">
        <w:t xml:space="preserve">, which was accessed using an API. From this site </w:t>
      </w:r>
      <w:del w:id="60" w:author="Alfie" w:date="2018-05-23T14:57:00Z">
        <w:r w:rsidRPr="002643FA" w:rsidDel="000B4E73">
          <w:delText>we were able to retrieve</w:delText>
        </w:r>
      </w:del>
      <w:r w:rsidRPr="002643FA">
        <w:t xml:space="preserve"> information about the venues and the bands that were playing</w:t>
      </w:r>
      <w:del w:id="61" w:author="Alfie" w:date="2018-05-23T14:57:00Z">
        <w:r w:rsidRPr="002643FA" w:rsidDel="000B4E73">
          <w:delText xml:space="preserve"> </w:delText>
        </w:r>
      </w:del>
      <w:ins w:id="62" w:author="Alfie" w:date="2018-05-23T14:57:00Z">
        <w:r w:rsidR="000B4E73">
          <w:t xml:space="preserve"> was retrieved</w:t>
        </w:r>
      </w:ins>
      <w:del w:id="63" w:author="Alfie" w:date="2018-05-23T14:57:00Z">
        <w:r w:rsidRPr="002643FA" w:rsidDel="000B4E73">
          <w:delText>in that week</w:delText>
        </w:r>
      </w:del>
      <w:r w:rsidRPr="002643FA">
        <w:t>. Although</w:t>
      </w:r>
      <w:del w:id="64" w:author="Alfie" w:date="2018-05-23T14:57:00Z">
        <w:r w:rsidRPr="002643FA" w:rsidDel="000B4E73">
          <w:delText>,</w:delText>
        </w:r>
      </w:del>
      <w:r w:rsidRPr="002643FA">
        <w:t xml:space="preserve"> there was information about the gig, it was complemented by using Spotify</w:t>
      </w:r>
      <w:del w:id="65" w:author="Alfie" w:date="2018-05-23T14:57:00Z">
        <w:r w:rsidRPr="002643FA" w:rsidDel="000B4E73">
          <w:delText>s</w:delText>
        </w:r>
      </w:del>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14:paraId="50A08317" w14:textId="77777777" w:rsidR="00533155" w:rsidRDefault="002643FA" w:rsidP="00533155">
      <w:pPr>
        <w:jc w:val="both"/>
      </w:pPr>
      <w:r>
        <w:t>By developing and deploying a set of routines to be executed every day for a month, we were able to build a rich dataset</w:t>
      </w:r>
      <w:del w:id="66" w:author="Alfie" w:date="2018-05-23T14:58:00Z">
        <w:r w:rsidDel="000B4E73">
          <w:delText>,</w:delText>
        </w:r>
      </w:del>
      <w:r>
        <w:t xml:space="preserve"> of the gigs in London</w:t>
      </w:r>
      <w:ins w:id="67" w:author="Alfie" w:date="2018-05-23T14:59:00Z">
        <w:r w:rsidR="000B4E73">
          <w:t>. This</w:t>
        </w:r>
      </w:ins>
      <w:ins w:id="68" w:author="Alfie" w:date="2018-05-23T15:00:00Z">
        <w:r w:rsidR="000B4E73">
          <w:t xml:space="preserve"> could easily be done for</w:t>
        </w:r>
      </w:ins>
      <w:del w:id="69" w:author="Alfie" w:date="2018-05-23T15:00:00Z">
        <w:r w:rsidDel="000B4E73">
          <w:delText xml:space="preserve"> and other</w:delText>
        </w:r>
      </w:del>
      <w:r>
        <w:t xml:space="preserve">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w:t>
      </w:r>
      <w:del w:id="70" w:author="Alfie" w:date="2018-05-23T15:00:00Z">
        <w:r w:rsidR="0081431F" w:rsidDel="00281FFB">
          <w:delText>,</w:delText>
        </w:r>
      </w:del>
      <w:r w:rsidR="0081431F">
        <w:t xml:space="preserve"> are services working globally, these dataset</w:t>
      </w:r>
      <w:ins w:id="71" w:author="Alfie" w:date="2018-05-23T14:59:00Z">
        <w:r w:rsidR="000B4E73">
          <w:t>s</w:t>
        </w:r>
      </w:ins>
      <w:r w:rsidR="0081431F">
        <w:t xml:space="preserve"> could be retrieved for a different set of cities. This information and all the processes here explained and used </w:t>
      </w:r>
      <w:del w:id="72" w:author="Alfie" w:date="2018-05-23T15:01:00Z">
        <w:r w:rsidR="0081431F" w:rsidDel="00281FFB">
          <w:delText xml:space="preserve">form </w:delText>
        </w:r>
      </w:del>
      <w:ins w:id="73" w:author="Alfie" w:date="2018-05-23T15:01:00Z">
        <w:r w:rsidR="00281FFB">
          <w:t>for</w:t>
        </w:r>
        <w:r w:rsidR="00281FFB">
          <w:t xml:space="preserve"> </w:t>
        </w:r>
      </w:ins>
      <w:r w:rsidR="0081431F">
        <w:t>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14:paraId="38D1DF60" w14:textId="77777777" w:rsidR="00533155" w:rsidRDefault="00533155" w:rsidP="00533155">
      <w:pPr>
        <w:pStyle w:val="Heading2"/>
        <w:numPr>
          <w:ilvl w:val="1"/>
          <w:numId w:val="1"/>
        </w:numPr>
      </w:pPr>
      <w:r>
        <w:t>London’s music environment</w:t>
      </w:r>
    </w:p>
    <w:p w14:paraId="66732D6E" w14:textId="5DD8272D"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ins w:id="74" w:author="Alfie" w:date="2018-05-23T15:02:00Z">
        <w:r w:rsidR="00933895">
          <w:t>.</w:t>
        </w:r>
      </w:ins>
      <w:del w:id="75" w:author="Alfie" w:date="2018-05-23T15:02:00Z">
        <w:r w:rsidR="00533155" w:rsidDel="00933895">
          <w:delText xml:space="preserve"> and</w:delText>
        </w:r>
      </w:del>
      <w:r w:rsidR="00533155">
        <w:t xml:space="preserve"> </w:t>
      </w:r>
      <w:del w:id="76" w:author="Alfie" w:date="2018-05-23T15:02:00Z">
        <w:r w:rsidR="00533155" w:rsidDel="00933895">
          <w:delText>a</w:delText>
        </w:r>
      </w:del>
      <w:del w:id="77" w:author="Alfie" w:date="2018-05-23T15:05:00Z">
        <w:r w:rsidR="00186FD7" w:rsidDel="00DC7829">
          <w:delText xml:space="preserve">s expected, as </w:delText>
        </w:r>
      </w:del>
      <w:ins w:id="78" w:author="Alfie" w:date="2018-05-23T15:05:00Z">
        <w:r w:rsidR="00DC7829">
          <w:t xml:space="preserve"> As </w:t>
        </w:r>
      </w:ins>
      <w:r w:rsidR="00186FD7">
        <w:t>the weekday approaches</w:t>
      </w:r>
      <w:del w:id="79" w:author="Alfie" w:date="2018-05-23T15:05:00Z">
        <w:r w:rsidR="00186FD7" w:rsidDel="00DC7829">
          <w:delText xml:space="preserve"> to</w:delText>
        </w:r>
      </w:del>
      <w:r w:rsidR="00186FD7">
        <w:t xml:space="preserve"> the weekend, the average amount of gigs increases. On average, Fridays host the most events (100), followed by Saturdays with 96. On average, Sunday</w:t>
      </w:r>
      <w:ins w:id="80" w:author="Alfie" w:date="2018-05-23T15:06:00Z">
        <w:r w:rsidR="00DC7829">
          <w:t>s</w:t>
        </w:r>
      </w:ins>
      <w:r w:rsidR="00186FD7">
        <w:t xml:space="preserve"> were less active than </w:t>
      </w:r>
      <w:del w:id="81" w:author="Alfie" w:date="2018-05-23T15:06:00Z">
        <w:r w:rsidR="00186FD7" w:rsidDel="00DC7829">
          <w:delText xml:space="preserve">the </w:delText>
        </w:r>
      </w:del>
      <w:r w:rsidR="00186FD7">
        <w:t xml:space="preserve">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14:paraId="5DC7C13C" w14:textId="77777777" w:rsidTr="00335F59">
        <w:tc>
          <w:tcPr>
            <w:tcW w:w="8494" w:type="dxa"/>
          </w:tcPr>
          <w:p w14:paraId="6BA2C0B5" w14:textId="77777777" w:rsidR="00186FD7" w:rsidRDefault="00335F59" w:rsidP="00335F59">
            <w:pPr>
              <w:pStyle w:val="Caption"/>
              <w:jc w:val="center"/>
            </w:pPr>
            <w:r>
              <w:lastRenderedPageBreak/>
              <w:t xml:space="preserve">Figure </w:t>
            </w:r>
            <w:r w:rsidR="00B74D18">
              <w:fldChar w:fldCharType="begin"/>
            </w:r>
            <w:r w:rsidR="00B74D18">
              <w:instrText xml:space="preserve"> SEQ Figure \* ARABIC </w:instrText>
            </w:r>
            <w:r w:rsidR="00B74D18">
              <w:fldChar w:fldCharType="separate"/>
            </w:r>
            <w:r w:rsidR="006B61EA">
              <w:rPr>
                <w:noProof/>
              </w:rPr>
              <w:t>1</w:t>
            </w:r>
            <w:r w:rsidR="00B74D18">
              <w:rPr>
                <w:noProof/>
              </w:rPr>
              <w:fldChar w:fldCharType="end"/>
            </w:r>
            <w:r>
              <w:t>: Distribution of Gigs by days</w:t>
            </w:r>
          </w:p>
        </w:tc>
      </w:tr>
      <w:tr w:rsidR="00186FD7" w14:paraId="4C238DEF" w14:textId="77777777" w:rsidTr="00335F59">
        <w:tc>
          <w:tcPr>
            <w:tcW w:w="8494" w:type="dxa"/>
          </w:tcPr>
          <w:p w14:paraId="534D00C6" w14:textId="77777777" w:rsidR="00186FD7" w:rsidRDefault="00186FD7" w:rsidP="003E551D">
            <w:pPr>
              <w:jc w:val="center"/>
            </w:pPr>
            <w:r>
              <w:rPr>
                <w:noProof/>
                <w:lang w:eastAsia="en-GB"/>
              </w:rPr>
              <w:drawing>
                <wp:inline distT="0" distB="0" distL="0" distR="0" wp14:anchorId="7B112898" wp14:editId="5C4F3AE4">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9179" cy="2425790"/>
                          </a:xfrm>
                          <a:prstGeom prst="rect">
                            <a:avLst/>
                          </a:prstGeom>
                        </pic:spPr>
                      </pic:pic>
                    </a:graphicData>
                  </a:graphic>
                </wp:inline>
              </w:drawing>
            </w:r>
          </w:p>
        </w:tc>
      </w:tr>
      <w:tr w:rsidR="00186FD7" w14:paraId="72711BA1" w14:textId="77777777" w:rsidTr="00335F59">
        <w:tc>
          <w:tcPr>
            <w:tcW w:w="8494" w:type="dxa"/>
          </w:tcPr>
          <w:p w14:paraId="0B08FA25" w14:textId="77777777" w:rsidR="00186FD7" w:rsidRDefault="00335F59" w:rsidP="00335F59">
            <w:pPr>
              <w:pStyle w:val="Caption"/>
              <w:jc w:val="center"/>
            </w:pPr>
            <w:r>
              <w:t xml:space="preserve">Source: </w:t>
            </w:r>
            <w:r w:rsidRPr="00335F59">
              <w:t>https://fuinki.netlify.com/about</w:t>
            </w:r>
          </w:p>
        </w:tc>
      </w:tr>
    </w:tbl>
    <w:p w14:paraId="783DE68C" w14:textId="77777777" w:rsidR="00335F59" w:rsidRDefault="00335F59" w:rsidP="00533155">
      <w:pPr>
        <w:jc w:val="both"/>
      </w:pPr>
    </w:p>
    <w:p w14:paraId="79C27AD2" w14:textId="3A3B5F42" w:rsidR="00272D02" w:rsidRDefault="00335F59" w:rsidP="00533155">
      <w:pPr>
        <w:jc w:val="both"/>
      </w:pPr>
      <w:r>
        <w:t xml:space="preserve">Regarding the different characteristics </w:t>
      </w:r>
      <w:del w:id="82" w:author="Alfie" w:date="2018-05-23T15:06:00Z">
        <w:r w:rsidDel="00DC7829">
          <w:delText xml:space="preserve">that </w:delText>
        </w:r>
      </w:del>
      <w:ins w:id="83" w:author="Alfie" w:date="2018-05-23T15:06:00Z">
        <w:r w:rsidR="00DC7829">
          <w:t>of</w:t>
        </w:r>
        <w:r w:rsidR="00DC7829">
          <w:t xml:space="preserve"> </w:t>
        </w:r>
      </w:ins>
      <w:r>
        <w:t xml:space="preserve">the music played by these </w:t>
      </w:r>
      <w:ins w:id="84" w:author="Alfie" w:date="2018-05-23T15:07:00Z">
        <w:r w:rsidR="00DC7829">
          <w:t>artists</w:t>
        </w:r>
      </w:ins>
      <w:del w:id="85" w:author="Alfie" w:date="2018-05-23T15:07:00Z">
        <w:r w:rsidDel="00DC7829">
          <w:delText>bands</w:delText>
        </w:r>
      </w:del>
      <w:del w:id="86" w:author="Alfie" w:date="2018-05-23T15:06:00Z">
        <w:r w:rsidDel="00DC7829">
          <w:delText xml:space="preserve"> exhibit</w:delText>
        </w:r>
      </w:del>
      <w:r>
        <w:t xml:space="preserve">, it </w:t>
      </w:r>
      <w:ins w:id="87" w:author="Alfie" w:date="2018-05-23T15:06:00Z">
        <w:r w:rsidR="00DC7829">
          <w:t>b</w:t>
        </w:r>
      </w:ins>
      <w:ins w:id="88" w:author="Alfie" w:date="2018-05-23T15:07:00Z">
        <w:r w:rsidR="00DC7829">
          <w:t>ecame</w:t>
        </w:r>
      </w:ins>
      <w:del w:id="89" w:author="Alfie" w:date="2018-05-23T15:06:00Z">
        <w:r w:rsidDel="00DC7829">
          <w:delText>was</w:delText>
        </w:r>
      </w:del>
      <w:r>
        <w:t xml:space="preserve"> possible to start analysing the ‘vibe’ of the city and its venues. Using the previously described variables retrieved from Spotify, Last.fm and </w:t>
      </w:r>
      <w:proofErr w:type="spellStart"/>
      <w:r>
        <w:t>SongKick</w:t>
      </w:r>
      <w:proofErr w:type="spellEnd"/>
      <w:r>
        <w:t>, the following spider graph was created.</w:t>
      </w:r>
      <w:ins w:id="90" w:author="Alfie" w:date="2018-05-23T15:10:00Z">
        <w:r w:rsidR="00B74D18">
          <w:t xml:space="preserve"> B</w:t>
        </w:r>
      </w:ins>
      <w:moveToRangeStart w:id="91" w:author="Alfie" w:date="2018-05-23T15:10:00Z" w:name="move514851576"/>
      <w:moveTo w:id="92" w:author="Alfie" w:date="2018-05-23T15:10:00Z">
        <w:del w:id="93" w:author="Alfie" w:date="2018-05-23T15:10:00Z">
          <w:r w:rsidR="00B74D18" w:rsidDel="00B74D18">
            <w:delText>b</w:delText>
          </w:r>
        </w:del>
        <w:r w:rsidR="00B74D18">
          <w:t>y looking at the distributions of these variables, it is possible to identify high dispersion and extreme values</w:t>
        </w:r>
      </w:moveTo>
      <w:ins w:id="94" w:author="Alfie" w:date="2018-05-23T15:11:00Z">
        <w:r w:rsidR="00B74D18">
          <w:t>,</w:t>
        </w:r>
      </w:ins>
      <w:moveTo w:id="95" w:author="Alfie" w:date="2018-05-23T15:10:00Z">
        <w:del w:id="96" w:author="Alfie" w:date="2018-05-23T15:11:00Z">
          <w:r w:rsidR="00B74D18" w:rsidDel="00B74D18">
            <w:delText>.</w:delText>
          </w:r>
        </w:del>
        <w:r w:rsidR="00B74D18">
          <w:t xml:space="preserve"> </w:t>
        </w:r>
      </w:moveTo>
      <w:ins w:id="97" w:author="Alfie" w:date="2018-05-23T15:11:00Z">
        <w:r w:rsidR="00B74D18">
          <w:t>a</w:t>
        </w:r>
      </w:ins>
      <w:moveTo w:id="98" w:author="Alfie" w:date="2018-05-23T15:10:00Z">
        <w:del w:id="99" w:author="Alfie" w:date="2018-05-23T15:11:00Z">
          <w:r w:rsidR="00B74D18" w:rsidDel="00B74D18">
            <w:delText>A</w:delText>
          </w:r>
        </w:del>
        <w:r w:rsidR="00B74D18">
          <w:t xml:space="preserve">s a result, the median was chosen as the statistic to study. </w:t>
        </w:r>
      </w:moveTo>
      <w:moveToRangeEnd w:id="91"/>
      <w:r>
        <w:t xml:space="preserve"> The lines in the graph represent the standardized values of the average values of the different characteristics of the songs played </w:t>
      </w:r>
      <w:del w:id="100" w:author="Alfie" w:date="2018-05-23T15:07:00Z">
        <w:r w:rsidDel="00DC7829">
          <w:delText xml:space="preserve">during </w:delText>
        </w:r>
      </w:del>
      <w:ins w:id="101" w:author="Alfie" w:date="2018-05-23T15:07:00Z">
        <w:r w:rsidR="00DC7829">
          <w:t>by</w:t>
        </w:r>
        <w:r w:rsidR="00DC7829">
          <w:t xml:space="preserve"> </w:t>
        </w:r>
      </w:ins>
      <w:r>
        <w:t xml:space="preserve">these </w:t>
      </w:r>
      <w:proofErr w:type="spellStart"/>
      <w:ins w:id="102" w:author="Alfie" w:date="2018-05-23T15:07:00Z">
        <w:r w:rsidR="00DC7829">
          <w:t>artists</w:t>
        </w:r>
      </w:ins>
      <w:del w:id="103" w:author="Alfie" w:date="2018-05-23T15:07:00Z">
        <w:r w:rsidDel="00DC7829">
          <w:delText>band</w:delText>
        </w:r>
      </w:del>
      <w:r>
        <w:t>s</w:t>
      </w:r>
      <w:proofErr w:type="spellEnd"/>
      <w:r>
        <w:t xml:space="preserve">. </w:t>
      </w:r>
      <w:del w:id="104" w:author="Alfie" w:date="2018-05-23T15:07:00Z">
        <w:r w:rsidDel="00DC7829">
          <w:delText xml:space="preserve">Although, the understanding of the units in the graph might be difficult, the main idea is to compare among the different days of the week. </w:delText>
        </w:r>
      </w:del>
      <w:del w:id="105" w:author="Alfie" w:date="2018-05-23T15:08:00Z">
        <w:r w:rsidDel="00DC7829">
          <w:delText>For instance, it’s seem that</w:delText>
        </w:r>
      </w:del>
      <w:r>
        <w:t xml:space="preserve"> </w:t>
      </w:r>
      <w:ins w:id="106" w:author="Alfie" w:date="2018-05-23T15:08:00Z">
        <w:r w:rsidR="00DC7829">
          <w:t xml:space="preserve"> According to these variables </w:t>
        </w:r>
      </w:ins>
      <w:r>
        <w:t xml:space="preserve">the bands playing on Fridays have the most followers and </w:t>
      </w:r>
      <w:ins w:id="107" w:author="Alfie" w:date="2018-05-23T15:08:00Z">
        <w:r w:rsidR="00DC7829">
          <w:t>have the most “liv</w:t>
        </w:r>
      </w:ins>
      <w:ins w:id="108" w:author="Alfie" w:date="2018-05-23T15:09:00Z">
        <w:r w:rsidR="00DC7829">
          <w:t>e recordings”</w:t>
        </w:r>
      </w:ins>
      <w:del w:id="109" w:author="Alfie" w:date="2018-05-23T15:08:00Z">
        <w:r w:rsidDel="00DC7829">
          <w:delText>play the most Live</w:delText>
        </w:r>
      </w:del>
      <w:del w:id="110" w:author="Alfie" w:date="2018-05-23T15:09:00Z">
        <w:r w:rsidDel="00DC7829">
          <w:delText xml:space="preserve"> music</w:delText>
        </w:r>
      </w:del>
      <w:r>
        <w:t>. Saturdays</w:t>
      </w:r>
      <w:del w:id="111" w:author="Alfie" w:date="2018-05-23T15:09:00Z">
        <w:r w:rsidDel="00DC7829">
          <w:delText>,</w:delText>
        </w:r>
      </w:del>
      <w:r>
        <w:t xml:space="preserve"> are the most energetic days and Sundays </w:t>
      </w:r>
      <w:del w:id="112" w:author="Alfie" w:date="2018-05-23T15:09:00Z">
        <w:r w:rsidDel="00DC7829">
          <w:delText>seems the</w:delText>
        </w:r>
      </w:del>
      <w:ins w:id="113" w:author="Alfie" w:date="2018-05-23T15:09:00Z">
        <w:r w:rsidR="00DC7829">
          <w:t>are the</w:t>
        </w:r>
      </w:ins>
      <w:r>
        <w:t xml:space="preserve"> day</w:t>
      </w:r>
      <w:ins w:id="114" w:author="Alfie" w:date="2018-05-23T15:09:00Z">
        <w:r w:rsidR="00DC7829">
          <w:t>s</w:t>
        </w:r>
      </w:ins>
      <w:r>
        <w:t xml:space="preserve"> </w:t>
      </w:r>
      <w:ins w:id="115" w:author="Alfie" w:date="2018-05-23T15:09:00Z">
        <w:r w:rsidR="00DC7829">
          <w:t>with</w:t>
        </w:r>
      </w:ins>
      <w:del w:id="116" w:author="Alfie" w:date="2018-05-23T15:09:00Z">
        <w:r w:rsidDel="00DC7829">
          <w:delText>to listen to more</w:delText>
        </w:r>
      </w:del>
      <w:ins w:id="117" w:author="Alfie" w:date="2018-05-23T15:09:00Z">
        <w:r w:rsidR="00DC7829">
          <w:t xml:space="preserve"> the most</w:t>
        </w:r>
      </w:ins>
      <w:r>
        <w:t xml:space="preserve"> lyric</w:t>
      </w:r>
      <w:ins w:id="118" w:author="Alfie" w:date="2018-05-23T15:09:00Z">
        <w:r w:rsidR="00DC7829">
          <w:t>al</w:t>
        </w:r>
      </w:ins>
      <w:del w:id="119" w:author="Alfie" w:date="2018-05-23T15:09:00Z">
        <w:r w:rsidDel="00DC7829">
          <w:delText>s</w:delText>
        </w:r>
      </w:del>
      <w:r>
        <w:t xml:space="preserve"> and dance</w:t>
      </w:r>
      <w:ins w:id="120" w:author="Alfie" w:date="2018-05-23T15:09:00Z">
        <w:r w:rsidR="00DC7829">
          <w:t>able music</w:t>
        </w:r>
      </w:ins>
      <w:r>
        <w:t xml:space="preserve">. The most popular bands </w:t>
      </w:r>
      <w:del w:id="121" w:author="Alfie" w:date="2018-05-23T15:10:00Z">
        <w:r w:rsidDel="00DC7829">
          <w:delText>are playing during</w:delText>
        </w:r>
      </w:del>
      <w:ins w:id="122" w:author="Alfie" w:date="2018-05-23T15:10:00Z">
        <w:r w:rsidR="00DC7829">
          <w:t>play on</w:t>
        </w:r>
      </w:ins>
      <w:r>
        <w:t xml:space="preserve"> Tuesdays. </w:t>
      </w:r>
      <w:del w:id="123" w:author="Alfie" w:date="2018-05-23T15:10:00Z">
        <w:r w:rsidDel="00DC7829">
          <w:delText xml:space="preserve">Finally, </w:delText>
        </w:r>
      </w:del>
      <w:moveFromRangeStart w:id="124" w:author="Alfie" w:date="2018-05-23T15:10:00Z" w:name="move514851576"/>
      <w:moveFrom w:id="125" w:author="Alfie" w:date="2018-05-23T15:10:00Z">
        <w:r w:rsidDel="00DC7829">
          <w:t>by looking at the distributions of these variables, it is poss</w:t>
        </w:r>
        <w:r w:rsidR="00272D02" w:rsidDel="00DC7829">
          <w:t xml:space="preserve">ible to identify high dispersion and extreme values. As a result, the median was chosen as the statistic to study. </w:t>
        </w:r>
      </w:moveFrom>
      <w:moveFromRange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14:paraId="49734328" w14:textId="77777777" w:rsidTr="002A7F06">
        <w:tc>
          <w:tcPr>
            <w:tcW w:w="8494" w:type="dxa"/>
          </w:tcPr>
          <w:p w14:paraId="34EED522" w14:textId="77777777" w:rsidR="00335F59" w:rsidRDefault="00335F59" w:rsidP="002A7F06">
            <w:pPr>
              <w:pStyle w:val="Caption"/>
              <w:jc w:val="center"/>
            </w:pPr>
            <w:r>
              <w:t xml:space="preserve">Figure </w:t>
            </w:r>
            <w:r w:rsidR="00B74D18">
              <w:fldChar w:fldCharType="begin"/>
            </w:r>
            <w:r w:rsidR="00B74D18">
              <w:instrText xml:space="preserve"> SEQ Figure \* ARABIC </w:instrText>
            </w:r>
            <w:r w:rsidR="00B74D18">
              <w:fldChar w:fldCharType="separate"/>
            </w:r>
            <w:r w:rsidR="006B61EA">
              <w:rPr>
                <w:noProof/>
              </w:rPr>
              <w:t>2</w:t>
            </w:r>
            <w:r w:rsidR="00B74D18">
              <w:rPr>
                <w:noProof/>
              </w:rPr>
              <w:fldChar w:fldCharType="end"/>
            </w:r>
            <w:r>
              <w:t>: Distribution of Gigs by days</w:t>
            </w:r>
          </w:p>
        </w:tc>
      </w:tr>
      <w:tr w:rsidR="00335F59" w14:paraId="7D7E86BE" w14:textId="77777777" w:rsidTr="002A7F06">
        <w:tc>
          <w:tcPr>
            <w:tcW w:w="8494" w:type="dxa"/>
          </w:tcPr>
          <w:p w14:paraId="65E42C25" w14:textId="77777777" w:rsidR="00335F59" w:rsidRDefault="00335F59" w:rsidP="002A7F06">
            <w:pPr>
              <w:jc w:val="center"/>
            </w:pPr>
            <w:r>
              <w:rPr>
                <w:noProof/>
                <w:lang w:eastAsia="en-GB"/>
              </w:rPr>
              <w:drawing>
                <wp:inline distT="0" distB="0" distL="0" distR="0" wp14:anchorId="6693176A" wp14:editId="33F62E80">
                  <wp:extent cx="3424442" cy="2658533"/>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114" cy="2667594"/>
                          </a:xfrm>
                          <a:prstGeom prst="rect">
                            <a:avLst/>
                          </a:prstGeom>
                        </pic:spPr>
                      </pic:pic>
                    </a:graphicData>
                  </a:graphic>
                </wp:inline>
              </w:drawing>
            </w:r>
          </w:p>
        </w:tc>
      </w:tr>
      <w:tr w:rsidR="00335F59" w14:paraId="0A1FE7E4" w14:textId="77777777" w:rsidTr="002A7F06">
        <w:tc>
          <w:tcPr>
            <w:tcW w:w="8494" w:type="dxa"/>
          </w:tcPr>
          <w:p w14:paraId="7A041829" w14:textId="77777777" w:rsidR="00335F59" w:rsidRDefault="00335F59" w:rsidP="002A7F06">
            <w:pPr>
              <w:pStyle w:val="Caption"/>
              <w:jc w:val="center"/>
            </w:pPr>
            <w:r>
              <w:lastRenderedPageBreak/>
              <w:t xml:space="preserve">Source: </w:t>
            </w:r>
            <w:r w:rsidRPr="00335F59">
              <w:t>https://fuinki.netlify.com/about</w:t>
            </w:r>
          </w:p>
        </w:tc>
      </w:tr>
    </w:tbl>
    <w:p w14:paraId="050FC736" w14:textId="4265613F" w:rsidR="00272D02" w:rsidRDefault="00272D02" w:rsidP="00533155">
      <w:pPr>
        <w:jc w:val="both"/>
      </w:pPr>
      <w:r>
        <w:t>Before</w:t>
      </w:r>
      <w:del w:id="126" w:author="Alfie" w:date="2018-05-23T15:11:00Z">
        <w:r w:rsidDel="00B74D18">
          <w:delText>,</w:delText>
        </w:r>
      </w:del>
      <w:r>
        <w:t xml:space="preserve"> moving to a spatial analysis it was also necessary to study how frequently the different genre</w:t>
      </w:r>
      <w:ins w:id="127" w:author="Alfie" w:date="2018-05-23T15:11:00Z">
        <w:r w:rsidR="00B74D18">
          <w:t>s</w:t>
        </w:r>
      </w:ins>
      <w:r>
        <w:t xml:space="preserve"> </w:t>
      </w:r>
      <w:proofErr w:type="spellStart"/>
      <w:ins w:id="128" w:author="Alfie" w:date="2018-05-23T15:11:00Z">
        <w:r w:rsidR="00B74D18">
          <w:t>occured</w:t>
        </w:r>
      </w:ins>
      <w:proofErr w:type="spellEnd"/>
      <w:del w:id="129" w:author="Alfie" w:date="2018-05-23T15:11:00Z">
        <w:r w:rsidDel="00B74D18">
          <w:delText>were labelled</w:delText>
        </w:r>
      </w:del>
      <w:r>
        <w:t xml:space="preserve">.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14:paraId="495A0AA1" w14:textId="1933D0FB" w:rsidR="00335F59" w:rsidRDefault="00272D02" w:rsidP="00533155">
      <w:pPr>
        <w:jc w:val="both"/>
      </w:pPr>
      <w:r>
        <w:t xml:space="preserve">Finally, to begin our spatial analysis of how the gigs are spatially distributed, in the about page there will be a public map, produced </w:t>
      </w:r>
      <w:ins w:id="130" w:author="Alfie" w:date="2018-05-23T15:11:00Z">
        <w:r w:rsidR="00B74D18">
          <w:t>wit</w:t>
        </w:r>
      </w:ins>
      <w:ins w:id="131" w:author="Alfie" w:date="2018-05-23T15:12:00Z">
        <w:r w:rsidR="00B74D18">
          <w:t>h</w:t>
        </w:r>
      </w:ins>
      <w:del w:id="132" w:author="Alfie" w:date="2018-05-23T15:11:00Z">
        <w:r w:rsidDel="00B74D18">
          <w:delText>WITH</w:delText>
        </w:r>
      </w:del>
      <w:r>
        <w:t xml:space="preserve">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14:paraId="7BB25471" w14:textId="77777777" w:rsidTr="002A7F06">
        <w:tc>
          <w:tcPr>
            <w:tcW w:w="8494" w:type="dxa"/>
          </w:tcPr>
          <w:p w14:paraId="1E569C2E" w14:textId="77777777" w:rsidR="00272D02" w:rsidRDefault="00272D02" w:rsidP="002A7F06">
            <w:pPr>
              <w:pStyle w:val="Caption"/>
              <w:jc w:val="center"/>
            </w:pPr>
            <w:r>
              <w:t xml:space="preserve">Figure </w:t>
            </w:r>
            <w:r w:rsidR="00B74D18">
              <w:fldChar w:fldCharType="begin"/>
            </w:r>
            <w:r w:rsidR="00B74D18">
              <w:instrText xml:space="preserve"> SEQ Figure \* ARABIC </w:instrText>
            </w:r>
            <w:r w:rsidR="00B74D18">
              <w:fldChar w:fldCharType="separate"/>
            </w:r>
            <w:r w:rsidR="006B61EA">
              <w:rPr>
                <w:noProof/>
              </w:rPr>
              <w:t>3</w:t>
            </w:r>
            <w:r w:rsidR="00B74D18">
              <w:rPr>
                <w:noProof/>
              </w:rPr>
              <w:fldChar w:fldCharType="end"/>
            </w:r>
            <w:r>
              <w:t>: Distribution of Gigs by days</w:t>
            </w:r>
          </w:p>
        </w:tc>
      </w:tr>
      <w:tr w:rsidR="00272D02" w14:paraId="5AA348E9" w14:textId="77777777" w:rsidTr="002A7F06">
        <w:tc>
          <w:tcPr>
            <w:tcW w:w="8494" w:type="dxa"/>
          </w:tcPr>
          <w:p w14:paraId="035E7B0D" w14:textId="77777777" w:rsidR="00272D02" w:rsidRDefault="00272D02" w:rsidP="002A7F06">
            <w:pPr>
              <w:jc w:val="center"/>
            </w:pPr>
            <w:r>
              <w:rPr>
                <w:noProof/>
                <w:lang w:eastAsia="en-GB"/>
              </w:rPr>
              <w:drawing>
                <wp:inline distT="0" distB="0" distL="0" distR="0" wp14:anchorId="0662BB0C" wp14:editId="14AE66F8">
                  <wp:extent cx="4157133" cy="2099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7638" cy="2124539"/>
                          </a:xfrm>
                          <a:prstGeom prst="rect">
                            <a:avLst/>
                          </a:prstGeom>
                        </pic:spPr>
                      </pic:pic>
                    </a:graphicData>
                  </a:graphic>
                </wp:inline>
              </w:drawing>
            </w:r>
          </w:p>
        </w:tc>
      </w:tr>
      <w:tr w:rsidR="00272D02" w14:paraId="00EA42DA" w14:textId="77777777" w:rsidTr="002A7F06">
        <w:tc>
          <w:tcPr>
            <w:tcW w:w="8494" w:type="dxa"/>
          </w:tcPr>
          <w:p w14:paraId="4530EC69" w14:textId="77777777" w:rsidR="00272D02" w:rsidRDefault="00272D02" w:rsidP="002A7F06">
            <w:pPr>
              <w:pStyle w:val="Caption"/>
              <w:jc w:val="center"/>
            </w:pPr>
            <w:r>
              <w:t xml:space="preserve">Source: </w:t>
            </w:r>
            <w:r w:rsidRPr="00335F59">
              <w:t>https://fuinki.netlify.com/about</w:t>
            </w:r>
          </w:p>
        </w:tc>
      </w:tr>
    </w:tbl>
    <w:p w14:paraId="36135C58" w14:textId="77777777" w:rsidR="00272D02" w:rsidRDefault="00272D02" w:rsidP="00533155">
      <w:pPr>
        <w:jc w:val="both"/>
      </w:pPr>
    </w:p>
    <w:p w14:paraId="1FCA69D3" w14:textId="73E4FB08" w:rsidR="00272D02" w:rsidRDefault="00335F59" w:rsidP="002643FA">
      <w:pPr>
        <w:jc w:val="both"/>
      </w:pPr>
      <w:bookmarkStart w:id="133" w:name="_GoBack"/>
      <w:bookmarkEnd w:id="133"/>
      <w:del w:id="134" w:author="Alfie" w:date="2018-05-23T15:12:00Z">
        <w:r w:rsidDel="00B74D18">
          <w:delText xml:space="preserve">Regarding </w:delText>
        </w:r>
      </w:del>
      <w:r w:rsidR="00186FD7">
        <w:t xml:space="preserve">For more information about descriptive statistics about the distribution of the gigs during the week, type of music or the spatial distribution, visit </w:t>
      </w:r>
      <w:hyperlink r:id="rId13" w:history="1">
        <w:r w:rsidR="00272D02" w:rsidRPr="00B0127A">
          <w:rPr>
            <w:rStyle w:val="Hyperlink"/>
          </w:rPr>
          <w:t>https://fuinki.netlify.com/about</w:t>
        </w:r>
      </w:hyperlink>
      <w:r w:rsidR="00186FD7">
        <w:t>.</w:t>
      </w:r>
    </w:p>
    <w:p w14:paraId="334A7807" w14:textId="77777777" w:rsidR="00533155" w:rsidRDefault="00533155" w:rsidP="00533155">
      <w:pPr>
        <w:pStyle w:val="Heading1"/>
        <w:numPr>
          <w:ilvl w:val="0"/>
          <w:numId w:val="1"/>
        </w:numPr>
      </w:pPr>
      <w:r>
        <w:t>Methodology</w:t>
      </w:r>
    </w:p>
    <w:p w14:paraId="4AEB7D1C" w14:textId="77777777"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14:paraId="472B6979" w14:textId="77777777" w:rsidR="00533155" w:rsidRPr="00427B8C" w:rsidRDefault="00533155" w:rsidP="00533155">
      <w:pPr>
        <w:pStyle w:val="Heading2"/>
        <w:numPr>
          <w:ilvl w:val="1"/>
          <w:numId w:val="1"/>
        </w:numPr>
        <w:rPr>
          <w:highlight w:val="yellow"/>
          <w:rPrChange w:id="135" w:author="Alfie" w:date="2018-05-23T14:41:00Z">
            <w:rPr/>
          </w:rPrChange>
        </w:rPr>
      </w:pPr>
      <w:r w:rsidRPr="00427B8C">
        <w:rPr>
          <w:highlight w:val="yellow"/>
          <w:rPrChange w:id="136" w:author="Alfie" w:date="2018-05-23T14:41:00Z">
            <w:rPr/>
          </w:rPrChange>
        </w:rPr>
        <w:t>LISA: Moran’s I</w:t>
      </w:r>
    </w:p>
    <w:p w14:paraId="677A19AD" w14:textId="77777777" w:rsidR="00533155" w:rsidRDefault="00533155" w:rsidP="00533155">
      <w:pPr>
        <w:jc w:val="both"/>
      </w:pPr>
      <w:r w:rsidRPr="00427B8C">
        <w:rPr>
          <w:highlight w:val="yellow"/>
          <w:rPrChange w:id="137" w:author="Alfie" w:date="2018-05-23T14:41:00Z">
            <w:rPr/>
          </w:rPrChange>
        </w:rPr>
        <w:t xml:space="preserve">As described above, the main source of information of the realization of this project was </w:t>
      </w:r>
      <w:proofErr w:type="spellStart"/>
      <w:r w:rsidRPr="00427B8C">
        <w:rPr>
          <w:highlight w:val="yellow"/>
          <w:rPrChange w:id="138" w:author="Alfie" w:date="2018-05-23T14:41:00Z">
            <w:rPr/>
          </w:rPrChange>
        </w:rPr>
        <w:t>SongsKick</w:t>
      </w:r>
      <w:proofErr w:type="spellEnd"/>
      <w:r w:rsidRPr="00427B8C">
        <w:rPr>
          <w:highlight w:val="yellow"/>
          <w:rPrChange w:id="139" w:author="Alfie" w:date="2018-05-23T14:41:00Z">
            <w:rPr/>
          </w:rPrChange>
        </w:rPr>
        <w:t>, which</w:t>
      </w:r>
    </w:p>
    <w:p w14:paraId="5237F011" w14:textId="77777777" w:rsidR="006B61EA" w:rsidRDefault="006B61EA" w:rsidP="00533155">
      <w:pPr>
        <w:jc w:val="both"/>
      </w:pPr>
    </w:p>
    <w:p w14:paraId="47019D6F" w14:textId="77777777" w:rsidR="006B61EA" w:rsidRDefault="006B61EA" w:rsidP="00533155">
      <w:pPr>
        <w:jc w:val="both"/>
      </w:pPr>
    </w:p>
    <w:p w14:paraId="24017C53" w14:textId="77777777" w:rsidR="006B61EA" w:rsidRDefault="006B61EA" w:rsidP="00533155">
      <w:pPr>
        <w:jc w:val="both"/>
      </w:pPr>
    </w:p>
    <w:p w14:paraId="680B3D30" w14:textId="77777777" w:rsidR="006B61EA" w:rsidRDefault="006B61EA" w:rsidP="00533155">
      <w:pPr>
        <w:jc w:val="both"/>
      </w:pPr>
    </w:p>
    <w:p w14:paraId="12374DC1" w14:textId="77777777" w:rsidR="006B61EA" w:rsidRDefault="006B61EA" w:rsidP="00533155">
      <w:pPr>
        <w:jc w:val="both"/>
      </w:pPr>
    </w:p>
    <w:p w14:paraId="6EAEAD7E" w14:textId="77777777" w:rsidR="006B61EA" w:rsidRDefault="006B61EA" w:rsidP="00533155">
      <w:pPr>
        <w:jc w:val="both"/>
      </w:pPr>
    </w:p>
    <w:p w14:paraId="3E42A672" w14:textId="77777777" w:rsidR="006B61EA" w:rsidRDefault="006B61EA" w:rsidP="00533155">
      <w:pPr>
        <w:jc w:val="both"/>
      </w:pPr>
    </w:p>
    <w:p w14:paraId="1DF83E01" w14:textId="77777777" w:rsidR="006B61EA" w:rsidRDefault="006B61EA" w:rsidP="00533155">
      <w:pPr>
        <w:jc w:val="both"/>
      </w:pPr>
    </w:p>
    <w:p w14:paraId="576F76FE" w14:textId="77777777" w:rsidR="006B61EA" w:rsidRDefault="006B61EA" w:rsidP="00533155">
      <w:pPr>
        <w:jc w:val="both"/>
      </w:pPr>
    </w:p>
    <w:p w14:paraId="6A34C4D0" w14:textId="77777777" w:rsidR="006B61EA" w:rsidRDefault="006B61EA" w:rsidP="00533155">
      <w:pPr>
        <w:jc w:val="both"/>
      </w:pPr>
    </w:p>
    <w:p w14:paraId="056F57E7" w14:textId="77777777" w:rsidR="006B61EA" w:rsidRDefault="006B61EA" w:rsidP="00533155">
      <w:pPr>
        <w:jc w:val="both"/>
      </w:pPr>
    </w:p>
    <w:p w14:paraId="1B8BE175" w14:textId="77777777" w:rsidR="006B61EA" w:rsidRDefault="006B61EA" w:rsidP="00533155">
      <w:pPr>
        <w:jc w:val="both"/>
      </w:pPr>
      <w:r>
        <w:br w:type="page"/>
      </w:r>
    </w:p>
    <w:p w14:paraId="6055033E" w14:textId="77777777" w:rsidR="006B61EA" w:rsidRDefault="006B61EA" w:rsidP="00533155">
      <w:pPr>
        <w:jc w:val="both"/>
      </w:pPr>
    </w:p>
    <w:p w14:paraId="386A5523" w14:textId="77777777" w:rsidR="00533155" w:rsidRDefault="00533155" w:rsidP="00533155">
      <w:pPr>
        <w:pStyle w:val="Heading2"/>
        <w:numPr>
          <w:ilvl w:val="1"/>
          <w:numId w:val="1"/>
        </w:numPr>
      </w:pPr>
      <w:r>
        <w:t>Clustering</w:t>
      </w:r>
    </w:p>
    <w:p w14:paraId="625103F8" w14:textId="77777777"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 genres.</w:t>
      </w:r>
    </w:p>
    <w:p w14:paraId="59121C48" w14:textId="77777777" w:rsidR="00533155" w:rsidRDefault="00533155" w:rsidP="00533155">
      <w:pPr>
        <w:jc w:val="both"/>
      </w:pPr>
      <w:r>
        <w:t>The minimum sample parameter will be set at 5, assuming that any smaller sample size is not significant enough to be considered a cluster of gigs.</w:t>
      </w:r>
    </w:p>
    <w:p w14:paraId="26D3D22C" w14:textId="77777777" w:rsidR="00533155" w:rsidRDefault="00533155" w:rsidP="00533155">
      <w:pPr>
        <w:jc w:val="both"/>
      </w:pPr>
      <w:r>
        <w:t xml:space="preserve">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as a City. </w:t>
      </w:r>
      <w:r w:rsidRPr="00533155">
        <w:rPr>
          <w:highlight w:val="green"/>
        </w:rPr>
        <w:t>[DO I NEED TO CITE?]</w:t>
      </w:r>
    </w:p>
    <w:p w14:paraId="2732978F" w14:textId="77777777"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14:paraId="5AED1DEB" w14:textId="77777777"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14:paraId="55A19976" w14:textId="77777777"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14:paraId="33891C95" w14:textId="77777777" w:rsidR="00533155" w:rsidRDefault="00533155" w:rsidP="00533155">
      <w:pPr>
        <w:pStyle w:val="Heading1"/>
        <w:numPr>
          <w:ilvl w:val="0"/>
          <w:numId w:val="1"/>
        </w:numPr>
      </w:pPr>
      <w:r>
        <w:t>Results</w:t>
      </w:r>
    </w:p>
    <w:p w14:paraId="2E1A5C5E" w14:textId="77777777" w:rsidR="007A3A8F" w:rsidRDefault="007A3A8F" w:rsidP="007A3A8F"/>
    <w:p w14:paraId="44564CA1" w14:textId="77777777" w:rsidR="007A3A8F" w:rsidRDefault="007A3A8F" w:rsidP="007A3A8F"/>
    <w:p w14:paraId="3DC68518" w14:textId="77777777" w:rsidR="007A3A8F" w:rsidRDefault="007A3A8F" w:rsidP="007A3A8F"/>
    <w:p w14:paraId="03ECC3F0" w14:textId="77777777" w:rsidR="007A3A8F" w:rsidRDefault="007A3A8F" w:rsidP="007A3A8F"/>
    <w:p w14:paraId="2D2575FA" w14:textId="77777777" w:rsidR="007A3A8F" w:rsidRDefault="007A3A8F" w:rsidP="007A3A8F"/>
    <w:p w14:paraId="112BBC9C" w14:textId="77777777" w:rsidR="007A3A8F" w:rsidRDefault="007A3A8F" w:rsidP="007A3A8F"/>
    <w:p w14:paraId="55EF5668" w14:textId="77777777" w:rsidR="007A3A8F" w:rsidRDefault="007A3A8F" w:rsidP="007A3A8F"/>
    <w:p w14:paraId="59D2B44A" w14:textId="77777777" w:rsidR="007A3A8F" w:rsidRDefault="007A3A8F" w:rsidP="007A3A8F"/>
    <w:p w14:paraId="035B52ED" w14:textId="77777777" w:rsidR="007A3A8F" w:rsidRDefault="007A3A8F" w:rsidP="007A3A8F"/>
    <w:p w14:paraId="618911FB" w14:textId="77777777" w:rsidR="007A3A8F" w:rsidRDefault="007A3A8F" w:rsidP="007A3A8F"/>
    <w:p w14:paraId="6283B9C0" w14:textId="77777777" w:rsidR="007A3A8F" w:rsidRDefault="007A3A8F" w:rsidP="007A3A8F"/>
    <w:p w14:paraId="7279E658" w14:textId="77777777" w:rsidR="007A3A8F" w:rsidRDefault="007A3A8F" w:rsidP="007A3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14:paraId="5048FA98" w14:textId="77777777" w:rsidTr="007B0B79">
        <w:tc>
          <w:tcPr>
            <w:tcW w:w="8494" w:type="dxa"/>
          </w:tcPr>
          <w:p w14:paraId="4986B7E0" w14:textId="77777777" w:rsidR="007A3A8F" w:rsidRDefault="007A3A8F" w:rsidP="007B0B79">
            <w:pPr>
              <w:pStyle w:val="Caption"/>
              <w:jc w:val="center"/>
            </w:pPr>
            <w:r>
              <w:lastRenderedPageBreak/>
              <w:t xml:space="preserve">Figure </w:t>
            </w:r>
            <w:fldSimple w:instr=" SEQ Figure \* ARABIC ">
              <w:r>
                <w:t>2</w:t>
              </w:r>
            </w:fldSimple>
            <w:r>
              <w:t>: Distribution of Gigs by days</w:t>
            </w:r>
          </w:p>
        </w:tc>
      </w:tr>
      <w:tr w:rsidR="007A3A8F" w14:paraId="31E16B52" w14:textId="77777777" w:rsidTr="007B0B79">
        <w:tc>
          <w:tcPr>
            <w:tcW w:w="8494" w:type="dxa"/>
          </w:tcPr>
          <w:p w14:paraId="1AC27A7A" w14:textId="77777777" w:rsidR="007A3A8F" w:rsidRDefault="007A3A8F" w:rsidP="007B0B79">
            <w:pPr>
              <w:jc w:val="center"/>
            </w:pPr>
            <w:r>
              <w:rPr>
                <w:noProof/>
                <w:lang w:eastAsia="en-GB"/>
              </w:rPr>
              <w:drawing>
                <wp:inline distT="0" distB="0" distL="0" distR="0" wp14:anchorId="01B106FF" wp14:editId="7F662260">
                  <wp:extent cx="5410200" cy="82211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3189" cy="8240872"/>
                          </a:xfrm>
                          <a:prstGeom prst="rect">
                            <a:avLst/>
                          </a:prstGeom>
                        </pic:spPr>
                      </pic:pic>
                    </a:graphicData>
                  </a:graphic>
                </wp:inline>
              </w:drawing>
            </w:r>
          </w:p>
        </w:tc>
      </w:tr>
      <w:tr w:rsidR="007A3A8F" w14:paraId="15BD36F8" w14:textId="77777777" w:rsidTr="007B0B79">
        <w:tc>
          <w:tcPr>
            <w:tcW w:w="8494" w:type="dxa"/>
          </w:tcPr>
          <w:p w14:paraId="2FDEE9D4" w14:textId="77777777"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16F2907A" w14:textId="77777777" w:rsidR="007A3A8F" w:rsidRDefault="007A3A8F" w:rsidP="007A3A8F"/>
    <w:p w14:paraId="729D5DA0" w14:textId="77777777" w:rsidR="00533155" w:rsidRDefault="00533155" w:rsidP="00533155">
      <w:r w:rsidRPr="00B02432">
        <w:lastRenderedPageBreak/>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02F51E07" w14:textId="77777777" w:rsidTr="006B61EA">
        <w:tc>
          <w:tcPr>
            <w:tcW w:w="8494" w:type="dxa"/>
          </w:tcPr>
          <w:p w14:paraId="1A1DC401" w14:textId="77777777" w:rsidR="00533155" w:rsidRDefault="006B61EA" w:rsidP="006B61EA">
            <w:pPr>
              <w:pStyle w:val="Caption"/>
              <w:jc w:val="center"/>
            </w:pPr>
            <w:r>
              <w:t xml:space="preserve">Figure </w:t>
            </w:r>
            <w:fldSimple w:instr=" SEQ Figure \* ARABIC ">
              <w:r>
                <w:rPr>
                  <w:noProof/>
                </w:rPr>
                <w:t>4</w:t>
              </w:r>
            </w:fldSimple>
            <w:r>
              <w:t>: Silhouette Metrics at different Eps Values</w:t>
            </w:r>
          </w:p>
        </w:tc>
      </w:tr>
      <w:tr w:rsidR="00533155" w14:paraId="25467E12" w14:textId="77777777" w:rsidTr="006B61EA">
        <w:tc>
          <w:tcPr>
            <w:tcW w:w="8494" w:type="dxa"/>
          </w:tcPr>
          <w:p w14:paraId="108DA6D9" w14:textId="77777777" w:rsidR="00533155" w:rsidRDefault="00533155" w:rsidP="002A7F06">
            <w:r>
              <w:rPr>
                <w:noProof/>
                <w:lang w:eastAsia="en-GB"/>
              </w:rPr>
              <w:drawing>
                <wp:inline distT="0" distB="0" distL="0" distR="0" wp14:anchorId="0C41B07F" wp14:editId="4F1CA6AB">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0C7E4C3B" w14:textId="77777777" w:rsidTr="006B61EA">
        <w:tc>
          <w:tcPr>
            <w:tcW w:w="8494" w:type="dxa"/>
          </w:tcPr>
          <w:p w14:paraId="1C5F3B9A" w14:textId="77777777" w:rsidR="00533155" w:rsidRDefault="006B61EA" w:rsidP="006B61EA">
            <w:pPr>
              <w:pStyle w:val="Caption"/>
              <w:keepNext/>
              <w:jc w:val="center"/>
            </w:pPr>
            <w:r>
              <w:t xml:space="preserve">Source: </w:t>
            </w:r>
            <w:r w:rsidRPr="00335F59">
              <w:t>https://fuinki.netlify.com/about</w:t>
            </w:r>
          </w:p>
        </w:tc>
      </w:tr>
    </w:tbl>
    <w:p w14:paraId="643F1945" w14:textId="77777777"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59EBD6B7" w14:textId="77777777" w:rsidTr="006B61EA">
        <w:tc>
          <w:tcPr>
            <w:tcW w:w="8494" w:type="dxa"/>
          </w:tcPr>
          <w:p w14:paraId="63B961DA" w14:textId="77777777" w:rsidR="00533155" w:rsidRDefault="006B61EA" w:rsidP="006B61EA">
            <w:pPr>
              <w:pStyle w:val="Caption"/>
              <w:jc w:val="center"/>
            </w:pPr>
            <w:r>
              <w:t xml:space="preserve">Figure </w:t>
            </w:r>
            <w:fldSimple w:instr=" SEQ Figure \* ARABIC ">
              <w:r>
                <w:rPr>
                  <w:noProof/>
                </w:rPr>
                <w:t>4</w:t>
              </w:r>
            </w:fldSimple>
            <w:r>
              <w:t>: Number of cluster at different EPS Values</w:t>
            </w:r>
          </w:p>
        </w:tc>
      </w:tr>
      <w:tr w:rsidR="00533155" w14:paraId="53D1B4C3" w14:textId="77777777" w:rsidTr="006B61EA">
        <w:tc>
          <w:tcPr>
            <w:tcW w:w="8494" w:type="dxa"/>
          </w:tcPr>
          <w:p w14:paraId="4799013F" w14:textId="77777777" w:rsidR="00533155" w:rsidRDefault="00533155" w:rsidP="002A7F06">
            <w:pPr>
              <w:jc w:val="both"/>
            </w:pPr>
            <w:r>
              <w:rPr>
                <w:noProof/>
                <w:lang w:eastAsia="en-GB"/>
              </w:rPr>
              <w:drawing>
                <wp:inline distT="0" distB="0" distL="0" distR="0" wp14:anchorId="1932C03F" wp14:editId="4B05E75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27E788E4" w14:textId="77777777" w:rsidTr="006B61EA">
        <w:tc>
          <w:tcPr>
            <w:tcW w:w="8494" w:type="dxa"/>
          </w:tcPr>
          <w:p w14:paraId="2F1085BE" w14:textId="77777777" w:rsidR="00533155" w:rsidRDefault="006B61EA" w:rsidP="006B61EA">
            <w:pPr>
              <w:pStyle w:val="Caption"/>
              <w:jc w:val="center"/>
            </w:pPr>
            <w:r>
              <w:t xml:space="preserve">Source: </w:t>
            </w:r>
            <w:r w:rsidRPr="00335F59">
              <w:t>https://fuinki.netlify.com/about</w:t>
            </w:r>
          </w:p>
        </w:tc>
      </w:tr>
    </w:tbl>
    <w:p w14:paraId="787B5583" w14:textId="77777777" w:rsidR="00533155" w:rsidRDefault="00533155" w:rsidP="00533155">
      <w:pPr>
        <w:jc w:val="both"/>
      </w:pPr>
    </w:p>
    <w:p w14:paraId="2E8C75C2" w14:textId="77777777" w:rsidR="00533155" w:rsidRDefault="00533155" w:rsidP="00D2779A">
      <w:pPr>
        <w:jc w:val="both"/>
      </w:pPr>
      <w:r>
        <w:lastRenderedPageBreak/>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14:paraId="5D8E4DFE" w14:textId="77777777"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14:paraId="37530428" w14:textId="77777777" w:rsidR="00D2779A" w:rsidRDefault="00D2779A" w:rsidP="00D2779A">
      <w:pPr>
        <w:spacing w:before="100" w:beforeAutospacing="1" w:after="100" w:afterAutospacing="1" w:line="240" w:lineRule="auto"/>
        <w:jc w:val="both"/>
      </w:pPr>
      <w:r w:rsidRPr="007810B1">
        <w:t>Here the gigs are all very centrally located. The DBSCAN clustering picks out clusters in the West End, many gigs at a single venue on the Southbank, a few around Kings Cross, the City of London and in Camden. These are well correlated with the Moran’s I highli</w:t>
      </w:r>
      <w:r>
        <w:t>ghting of wards. Due to the rel</w:t>
      </w:r>
      <w:r w:rsidRPr="00D2779A">
        <w:t>a</w:t>
      </w:r>
      <w:r w:rsidRPr="007810B1">
        <w:t xml:space="preserve">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w:t>
      </w:r>
      <w:r>
        <w:t>though not many in South London.</w:t>
      </w:r>
    </w:p>
    <w:p w14:paraId="06D3482E" w14:textId="77777777" w:rsidR="00D2779A" w:rsidRPr="007810B1" w:rsidRDefault="00D2779A" w:rsidP="00D2779A">
      <w:pPr>
        <w:spacing w:before="100" w:beforeAutospacing="1" w:after="100" w:afterAutospacing="1" w:line="240" w:lineRule="auto"/>
        <w:jc w:val="both"/>
      </w:pPr>
      <w:r w:rsidRPr="007810B1">
        <w:t xml:space="preserve">Folk gigs are shown to be very prevalent with many </w:t>
      </w:r>
      <w:proofErr w:type="gramStart"/>
      <w:r w:rsidRPr="007810B1">
        <w:t>spread</w:t>
      </w:r>
      <w:proofErr w:type="gramEnd"/>
      <w:r w:rsidRPr="007810B1">
        <w:t xml:space="preserve"> over many different areas of </w:t>
      </w:r>
      <w:proofErr w:type="spellStart"/>
      <w:r w:rsidRPr="007810B1">
        <w:t>london</w:t>
      </w:r>
      <w:proofErr w:type="spellEnd"/>
      <w:r w:rsidRPr="007810B1">
        <w:t>. Lots of distinct clusters form in North London, especially to the east. Interestingly Moran’s I does not pick out the large cluster around Mayfair, this is due to the large gap of any gigs between this cluster and further west.</w:t>
      </w:r>
    </w:p>
    <w:p w14:paraId="7284B16C" w14:textId="77777777" w:rsidR="00D2779A" w:rsidRPr="007810B1" w:rsidRDefault="00D2779A" w:rsidP="00D2779A">
      <w:pPr>
        <w:spacing w:before="100" w:beforeAutospacing="1" w:after="100" w:afterAutospacing="1" w:line="240" w:lineRule="auto"/>
        <w:jc w:val="both"/>
      </w:pPr>
      <w:r w:rsidRPr="007810B1">
        <w:t xml:space="preserve">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w:t>
      </w:r>
      <w:r w:rsidRPr="00D2779A">
        <w:rPr>
          <w:highlight w:val="green"/>
        </w:rPr>
        <w:t>[THIS IS BULLSHIT].</w:t>
      </w:r>
    </w:p>
    <w:p w14:paraId="67977C96" w14:textId="77777777" w:rsidR="00D2779A" w:rsidRDefault="00D2779A" w:rsidP="00D2779A">
      <w:pPr>
        <w:spacing w:before="100" w:beforeAutospacing="1" w:after="100" w:afterAutospacing="1" w:line="240" w:lineRule="auto"/>
        <w:jc w:val="both"/>
      </w:pPr>
      <w:r w:rsidRPr="007810B1">
        <w:t>Interestingly Moran’s I highlights wards far out from the centre of London without many gigs in them [WHAT DOES THIS MEAN?]</w:t>
      </w:r>
      <w:r>
        <w:t xml:space="preserve">. </w:t>
      </w:r>
      <w:r w:rsidRPr="007810B1">
        <w:t>Jazz gigs are highly clustered, with distinct clusters far from one another. Moran’s I also represents this disparate clustering, though highlighting some other areas.</w:t>
      </w:r>
      <w:r>
        <w:t xml:space="preserve"> </w:t>
      </w:r>
      <w:r w:rsidRPr="007810B1">
        <w:t>Punk gigs form many distinct clusters in North London, especially in the east.</w:t>
      </w:r>
    </w:p>
    <w:p w14:paraId="3993662D" w14:textId="77777777" w:rsidR="00D2779A" w:rsidRDefault="00D2779A" w:rsidP="00D2779A">
      <w:pPr>
        <w:spacing w:before="100" w:beforeAutospacing="1" w:after="100" w:afterAutospacing="1" w:line="240" w:lineRule="auto"/>
        <w:jc w:val="both"/>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14:paraId="66C3A476" w14:textId="77777777" w:rsidR="00D2779A" w:rsidRDefault="00D2779A" w:rsidP="00D2779A">
      <w:pPr>
        <w:spacing w:before="100" w:beforeAutospacing="1" w:after="100" w:afterAutospacing="1" w:line="240" w:lineRule="auto"/>
        <w:jc w:val="both"/>
      </w:pPr>
      <w:r w:rsidRPr="007810B1">
        <w:t>Soul shows a very large amount of gigs with the majority of clusters in north and central London. Moran’s I highlights wards that correlate very well with the larger gig clusters.</w:t>
      </w:r>
    </w:p>
    <w:p w14:paraId="7A893415" w14:textId="77777777"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14:paraId="7C9FF513" w14:textId="77777777" w:rsidR="006B61EA" w:rsidRDefault="00D2779A" w:rsidP="00D2779A">
      <w:pPr>
        <w:spacing w:before="100" w:beforeAutospacing="1" w:after="100" w:afterAutospacing="1" w:line="240" w:lineRule="auto"/>
      </w:pPr>
      <w:r>
        <w:t xml:space="preserve">These results are mapped in the following table of images. </w:t>
      </w:r>
    </w:p>
    <w:tbl>
      <w:tblPr>
        <w:tblStyle w:val="TableGrid"/>
        <w:tblW w:w="89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14:paraId="037EB238" w14:textId="77777777" w:rsidTr="006B61EA">
        <w:tc>
          <w:tcPr>
            <w:tcW w:w="8976" w:type="dxa"/>
          </w:tcPr>
          <w:p w14:paraId="1F89C607" w14:textId="77777777" w:rsidR="00533155" w:rsidRDefault="006B61EA" w:rsidP="006B61EA">
            <w:pPr>
              <w:pStyle w:val="Caption"/>
              <w:jc w:val="center"/>
            </w:pPr>
            <w:r>
              <w:t xml:space="preserve">Figure </w:t>
            </w:r>
            <w:fldSimple w:instr=" SEQ Figure \* ARABIC ">
              <w:r>
                <w:rPr>
                  <w:noProof/>
                </w:rPr>
                <w:t>5</w:t>
              </w:r>
            </w:fldSimple>
            <w:r>
              <w:t>: Cluster analysis by genre</w:t>
            </w:r>
          </w:p>
        </w:tc>
      </w:tr>
      <w:tr w:rsidR="0063565C" w14:paraId="28E709AE" w14:textId="77777777" w:rsidTr="006B61EA">
        <w:tc>
          <w:tcPr>
            <w:tcW w:w="8976" w:type="dxa"/>
          </w:tcPr>
          <w:p w14:paraId="2E87C03F" w14:textId="77777777" w:rsidR="0063565C" w:rsidRDefault="0063565C" w:rsidP="00D2779A">
            <w:pPr>
              <w:pStyle w:val="Caption"/>
              <w:jc w:val="center"/>
            </w:pPr>
            <w:r>
              <w:t>Classical Cluster</w:t>
            </w:r>
          </w:p>
        </w:tc>
      </w:tr>
      <w:tr w:rsidR="00533155" w14:paraId="21138072" w14:textId="77777777" w:rsidTr="006B61EA">
        <w:tc>
          <w:tcPr>
            <w:tcW w:w="8976" w:type="dxa"/>
          </w:tcPr>
          <w:p w14:paraId="426B150E" w14:textId="77777777" w:rsidR="00533155" w:rsidRDefault="00533155"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3C899049" wp14:editId="04710E86">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14:paraId="41B91F62" w14:textId="77777777" w:rsidTr="006B61EA">
        <w:tc>
          <w:tcPr>
            <w:tcW w:w="8976" w:type="dxa"/>
          </w:tcPr>
          <w:p w14:paraId="04335E66" w14:textId="77777777" w:rsidR="00533155" w:rsidRDefault="0063565C" w:rsidP="00D2779A">
            <w:pPr>
              <w:pStyle w:val="Caption"/>
              <w:jc w:val="center"/>
            </w:pPr>
            <w:r>
              <w:t>Folk Cluster</w:t>
            </w:r>
          </w:p>
        </w:tc>
      </w:tr>
      <w:tr w:rsidR="0063565C" w14:paraId="7299B23F" w14:textId="77777777" w:rsidTr="006B61EA">
        <w:tc>
          <w:tcPr>
            <w:tcW w:w="8976" w:type="dxa"/>
          </w:tcPr>
          <w:p w14:paraId="75F5D282" w14:textId="77777777"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0046E188" wp14:editId="3A46D062">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14:paraId="03FDC22E" w14:textId="77777777" w:rsidTr="006B61EA">
        <w:tc>
          <w:tcPr>
            <w:tcW w:w="8976" w:type="dxa"/>
          </w:tcPr>
          <w:p w14:paraId="0D57FFD2" w14:textId="77777777" w:rsidR="0063565C" w:rsidRDefault="0063565C" w:rsidP="00D2779A">
            <w:pPr>
              <w:pStyle w:val="Caption"/>
              <w:jc w:val="center"/>
            </w:pPr>
            <w:r>
              <w:t>House Cluster</w:t>
            </w:r>
          </w:p>
        </w:tc>
      </w:tr>
      <w:tr w:rsidR="0063565C" w14:paraId="13C91B23" w14:textId="77777777" w:rsidTr="006B61EA">
        <w:tc>
          <w:tcPr>
            <w:tcW w:w="8976" w:type="dxa"/>
          </w:tcPr>
          <w:p w14:paraId="390F1C9A" w14:textId="77777777"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49B51F5C" wp14:editId="4480F9E4">
                  <wp:extent cx="5434692" cy="2556933"/>
                  <wp:effectExtent l="0" t="0" r="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8990" cy="2591889"/>
                          </a:xfrm>
                          <a:prstGeom prst="rect">
                            <a:avLst/>
                          </a:prstGeom>
                          <a:noFill/>
                          <a:ln>
                            <a:noFill/>
                          </a:ln>
                        </pic:spPr>
                      </pic:pic>
                    </a:graphicData>
                  </a:graphic>
                </wp:inline>
              </w:drawing>
            </w:r>
          </w:p>
        </w:tc>
      </w:tr>
      <w:tr w:rsidR="0063565C" w14:paraId="41ADA2B9" w14:textId="77777777" w:rsidTr="006B61EA">
        <w:tc>
          <w:tcPr>
            <w:tcW w:w="8976" w:type="dxa"/>
          </w:tcPr>
          <w:p w14:paraId="2522C35E" w14:textId="77777777" w:rsidR="0063565C" w:rsidRDefault="00D2779A" w:rsidP="00D2779A">
            <w:pPr>
              <w:pStyle w:val="Caption"/>
              <w:jc w:val="center"/>
            </w:pPr>
            <w:r>
              <w:t>Jazz Cluster</w:t>
            </w:r>
          </w:p>
        </w:tc>
      </w:tr>
      <w:tr w:rsidR="00D2779A" w14:paraId="1DD15F71" w14:textId="77777777" w:rsidTr="006B61EA">
        <w:tc>
          <w:tcPr>
            <w:tcW w:w="8976" w:type="dxa"/>
          </w:tcPr>
          <w:p w14:paraId="3D48682D" w14:textId="77777777" w:rsidR="00D2779A" w:rsidRDefault="00D2779A"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22FF8821" wp14:editId="40162DD5">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14:paraId="384C5FA8" w14:textId="77777777" w:rsidTr="006B61EA">
        <w:tc>
          <w:tcPr>
            <w:tcW w:w="8976" w:type="dxa"/>
          </w:tcPr>
          <w:p w14:paraId="04472468"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14:paraId="11AEBC33" w14:textId="77777777" w:rsidTr="006B61EA">
        <w:tc>
          <w:tcPr>
            <w:tcW w:w="8976" w:type="dxa"/>
          </w:tcPr>
          <w:p w14:paraId="64FE7A82"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DE92809" wp14:editId="64B1AB12">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14:paraId="1D8CEB64" w14:textId="77777777" w:rsidTr="006B61EA">
        <w:tc>
          <w:tcPr>
            <w:tcW w:w="8976" w:type="dxa"/>
          </w:tcPr>
          <w:p w14:paraId="7776A460" w14:textId="77777777" w:rsidR="00D2779A" w:rsidRPr="00D2779A" w:rsidRDefault="00D2779A" w:rsidP="00D2779A">
            <w:pPr>
              <w:pStyle w:val="Caption"/>
              <w:jc w:val="center"/>
            </w:pPr>
            <w:r w:rsidRPr="00D2779A">
              <w:t>Reggae Cluster</w:t>
            </w:r>
          </w:p>
        </w:tc>
      </w:tr>
      <w:tr w:rsidR="00D2779A" w14:paraId="24F2A882" w14:textId="77777777" w:rsidTr="006B61EA">
        <w:tc>
          <w:tcPr>
            <w:tcW w:w="8976" w:type="dxa"/>
          </w:tcPr>
          <w:p w14:paraId="422F2030" w14:textId="77777777" w:rsidR="00D2779A" w:rsidRPr="00D2779A" w:rsidRDefault="00D2779A" w:rsidP="00D2779A">
            <w:pPr>
              <w:pStyle w:val="Caption"/>
              <w:jc w:val="center"/>
            </w:pPr>
            <w:r w:rsidRPr="00D2779A">
              <w:rPr>
                <w:noProof/>
                <w:lang w:eastAsia="en-GB"/>
              </w:rPr>
              <w:drawing>
                <wp:inline distT="0" distB="0" distL="0" distR="0" wp14:anchorId="0EFCCE86" wp14:editId="138B9D42">
                  <wp:extent cx="5634196" cy="2658533"/>
                  <wp:effectExtent l="0" t="0" r="5080"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0531" cy="2685115"/>
                          </a:xfrm>
                          <a:prstGeom prst="rect">
                            <a:avLst/>
                          </a:prstGeom>
                          <a:noFill/>
                          <a:ln>
                            <a:noFill/>
                          </a:ln>
                        </pic:spPr>
                      </pic:pic>
                    </a:graphicData>
                  </a:graphic>
                </wp:inline>
              </w:drawing>
            </w:r>
          </w:p>
        </w:tc>
      </w:tr>
      <w:tr w:rsidR="00D2779A" w14:paraId="3D9C24AA" w14:textId="77777777" w:rsidTr="006B61EA">
        <w:tc>
          <w:tcPr>
            <w:tcW w:w="8976" w:type="dxa"/>
          </w:tcPr>
          <w:p w14:paraId="0C373941"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Soul Cluster</w:t>
            </w:r>
          </w:p>
        </w:tc>
      </w:tr>
      <w:tr w:rsidR="00D2779A" w14:paraId="2C7C9403" w14:textId="77777777" w:rsidTr="006B61EA">
        <w:tc>
          <w:tcPr>
            <w:tcW w:w="8976" w:type="dxa"/>
          </w:tcPr>
          <w:p w14:paraId="2A37747C"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lastRenderedPageBreak/>
              <w:drawing>
                <wp:inline distT="0" distB="0" distL="0" distR="0" wp14:anchorId="6E1CB7C1" wp14:editId="5EC24B97">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14:paraId="3892AC77" w14:textId="77777777" w:rsidTr="006B61EA">
        <w:tc>
          <w:tcPr>
            <w:tcW w:w="8976" w:type="dxa"/>
          </w:tcPr>
          <w:p w14:paraId="4246FE32"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14:paraId="0A6E2D90" w14:textId="77777777" w:rsidTr="006B61EA">
        <w:tc>
          <w:tcPr>
            <w:tcW w:w="8976" w:type="dxa"/>
          </w:tcPr>
          <w:p w14:paraId="6DEF2513"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5EDAD006" wp14:editId="0B6B4CCD">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14:paraId="2581D279" w14:textId="77777777" w:rsidTr="006B61EA">
        <w:tc>
          <w:tcPr>
            <w:tcW w:w="8976" w:type="dxa"/>
          </w:tcPr>
          <w:p w14:paraId="3FD690E7" w14:textId="77777777"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14:paraId="00743CA9" w14:textId="77777777" w:rsidR="002E1FC0" w:rsidRDefault="002E1FC0" w:rsidP="002E1FC0">
      <w:pPr>
        <w:pStyle w:val="Heading1"/>
        <w:numPr>
          <w:ilvl w:val="0"/>
          <w:numId w:val="1"/>
        </w:numPr>
      </w:pPr>
      <w:r>
        <w:t>Conclusions</w:t>
      </w:r>
    </w:p>
    <w:p w14:paraId="0647C490" w14:textId="77777777" w:rsidR="002E1FC0" w:rsidRDefault="002E1FC0" w:rsidP="002E1FC0">
      <w:r>
        <w:t xml:space="preserve">Each of the genre types that have been picked out show a distinctive clustering profile that would easily allow further interrogation either through qualitative or quantitative means. </w:t>
      </w:r>
    </w:p>
    <w:p w14:paraId="0A4C7F64" w14:textId="77777777"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14:paraId="33BFCB58" w14:textId="77777777"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14:paraId="5FE8C963" w14:textId="77777777" w:rsidR="002E1FC0" w:rsidRDefault="002E1FC0" w:rsidP="002E1FC0">
      <w:r>
        <w:t xml:space="preserve">By providing a database of gigs in a way that makes quantitative analysis possible it would be very easy to create metrics to improve the musical city algorithm proposed by Baker (2017), </w:t>
      </w:r>
      <w:r>
        <w:lastRenderedPageBreak/>
        <w:t>this would also be of interest to the initiators of the UK Live Music Census and the institutions behind the economic analyses of the music industry in cities and regions.</w:t>
      </w:r>
    </w:p>
    <w:p w14:paraId="0082C5E4" w14:textId="77777777" w:rsidR="002E1FC0" w:rsidRDefault="002E1FC0" w:rsidP="002E1FC0">
      <w:pPr>
        <w:pStyle w:val="Heading1"/>
        <w:numPr>
          <w:ilvl w:val="1"/>
          <w:numId w:val="1"/>
        </w:numPr>
      </w:pPr>
      <w:r>
        <w:t>Limitations</w:t>
      </w:r>
    </w:p>
    <w:p w14:paraId="33EE7706" w14:textId="77777777"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14:paraId="5E58E7B0" w14:textId="77777777"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14:paraId="13BD2D5C" w14:textId="77777777"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14:paraId="5B81D91E" w14:textId="77777777"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14:paraId="1F7344AB" w14:textId="77777777"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14:paraId="241E15C3" w14:textId="77777777" w:rsidR="002E1FC0" w:rsidRDefault="002E1FC0" w:rsidP="002E1FC0">
      <w:pPr>
        <w:pStyle w:val="Heading1"/>
        <w:numPr>
          <w:ilvl w:val="1"/>
          <w:numId w:val="1"/>
        </w:numPr>
      </w:pPr>
      <w:r>
        <w:t>Future steps</w:t>
      </w:r>
    </w:p>
    <w:p w14:paraId="313591D0" w14:textId="77777777"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14:paraId="6F27A656" w14:textId="77777777" w:rsidR="002E1FC0" w:rsidRDefault="002E1FC0" w:rsidP="002E1FC0">
      <w:pPr>
        <w:jc w:val="both"/>
      </w:pPr>
      <w:r w:rsidRPr="002E1FC0">
        <w:t>Moreover, the effects of the night tube, over the spatial distribution of the venues could be studied in greater detail if historical data was provided.</w:t>
      </w:r>
    </w:p>
    <w:p w14:paraId="5F251FE9" w14:textId="77777777"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14:paraId="2E46126D" w14:textId="77777777" w:rsidR="002E1FC0" w:rsidRDefault="002E1FC0" w:rsidP="002E1FC0">
      <w:pPr>
        <w:jc w:val="both"/>
      </w:pPr>
    </w:p>
    <w:p w14:paraId="513D9ED6" w14:textId="77777777" w:rsidR="002E1FC0" w:rsidRDefault="002E1FC0" w:rsidP="002E1FC0">
      <w:pPr>
        <w:pStyle w:val="Heading1"/>
        <w:numPr>
          <w:ilvl w:val="0"/>
          <w:numId w:val="1"/>
        </w:numPr>
      </w:pPr>
      <w:r>
        <w:t>Bibliography</w:t>
      </w:r>
    </w:p>
    <w:p w14:paraId="44035D45" w14:textId="77777777" w:rsidR="002E1FC0" w:rsidRDefault="002E1FC0" w:rsidP="002E1FC0"/>
    <w:p w14:paraId="501DFEA0" w14:textId="77777777" w:rsidR="002E1FC0" w:rsidRDefault="002E1FC0" w:rsidP="00533155">
      <w:pPr>
        <w:spacing w:before="100" w:beforeAutospacing="1" w:after="100" w:afterAutospacing="1" w:line="240" w:lineRule="auto"/>
      </w:pPr>
    </w:p>
    <w:p w14:paraId="29BE22CF" w14:textId="77777777" w:rsidR="002E1FC0" w:rsidRPr="007810B1" w:rsidRDefault="002E1FC0" w:rsidP="00533155">
      <w:pPr>
        <w:spacing w:before="100" w:beforeAutospacing="1" w:after="100" w:afterAutospacing="1" w:line="240" w:lineRule="auto"/>
      </w:pPr>
    </w:p>
    <w:p w14:paraId="7E4A1B23" w14:textId="77777777"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14:paraId="7C0019E7" w14:textId="77777777" w:rsidR="00533155" w:rsidRDefault="00533155" w:rsidP="00533155">
      <w:pPr>
        <w:jc w:val="both"/>
      </w:pPr>
    </w:p>
    <w:p w14:paraId="2AEEAD6D" w14:textId="77777777" w:rsidR="00533155" w:rsidRDefault="00533155" w:rsidP="00533155">
      <w:pPr>
        <w:jc w:val="both"/>
      </w:pPr>
    </w:p>
    <w:p w14:paraId="218007D7" w14:textId="77777777" w:rsidR="00533155" w:rsidRDefault="00533155" w:rsidP="00533155">
      <w:pPr>
        <w:jc w:val="both"/>
      </w:pPr>
    </w:p>
    <w:p w14:paraId="47B98365" w14:textId="77777777" w:rsidR="00533155" w:rsidRDefault="00533155" w:rsidP="00533155">
      <w:pPr>
        <w:pStyle w:val="Heading1"/>
        <w:numPr>
          <w:ilvl w:val="0"/>
          <w:numId w:val="1"/>
        </w:numPr>
      </w:pPr>
      <w:r>
        <w:t>Bibliography</w:t>
      </w:r>
    </w:p>
    <w:p w14:paraId="32F28DB0" w14:textId="77777777" w:rsidR="00533155" w:rsidRDefault="00533155" w:rsidP="00533155"/>
    <w:p w14:paraId="1E32642B" w14:textId="77777777" w:rsidR="00533155" w:rsidRDefault="00533155" w:rsidP="00533155">
      <w:pPr>
        <w:jc w:val="both"/>
      </w:pPr>
    </w:p>
    <w:p w14:paraId="0E398730" w14:textId="77777777" w:rsidR="00533155" w:rsidRDefault="00533155" w:rsidP="00533155">
      <w:pPr>
        <w:jc w:val="both"/>
      </w:pPr>
    </w:p>
    <w:p w14:paraId="5003ED71" w14:textId="77777777" w:rsidR="00533155" w:rsidRDefault="00533155" w:rsidP="00533155">
      <w:pPr>
        <w:pStyle w:val="Heading1"/>
        <w:numPr>
          <w:ilvl w:val="0"/>
          <w:numId w:val="1"/>
        </w:numPr>
      </w:pPr>
      <w:r>
        <w:t>Appendix</w:t>
      </w:r>
    </w:p>
    <w:p w14:paraId="41B8D9F3" w14:textId="77777777" w:rsidR="00533155" w:rsidRDefault="00533155" w:rsidP="00533155"/>
    <w:p w14:paraId="6B8E0735" w14:textId="77777777" w:rsidR="00533155" w:rsidRPr="00533155" w:rsidRDefault="00533155" w:rsidP="00533155"/>
    <w:sectPr w:rsidR="00533155" w:rsidRPr="0053315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Alfie" w:date="2018-05-23T14:56:00Z" w:initials="A">
    <w:p w14:paraId="08173AFC" w14:textId="77777777" w:rsidR="000B4E73" w:rsidRDefault="000B4E73">
      <w:pPr>
        <w:pStyle w:val="CommentText"/>
      </w:pPr>
      <w:r>
        <w:rPr>
          <w:rStyle w:val="CommentReference"/>
        </w:rPr>
        <w:annotationRef/>
      </w:r>
      <w:r>
        <w:t>Can we delete all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173A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173AFC" w16cid:durableId="1EAFFF9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fie">
    <w15:presenceInfo w15:providerId="None" w15:userId="Alf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99F"/>
    <w:rsid w:val="000B4E73"/>
    <w:rsid w:val="0012099F"/>
    <w:rsid w:val="00160E0A"/>
    <w:rsid w:val="00186FD7"/>
    <w:rsid w:val="001A57D4"/>
    <w:rsid w:val="002643FA"/>
    <w:rsid w:val="00272D02"/>
    <w:rsid w:val="00281FFB"/>
    <w:rsid w:val="002E1FC0"/>
    <w:rsid w:val="00335F59"/>
    <w:rsid w:val="003E551D"/>
    <w:rsid w:val="00427B8C"/>
    <w:rsid w:val="004E7513"/>
    <w:rsid w:val="00533155"/>
    <w:rsid w:val="005C60E8"/>
    <w:rsid w:val="0063565C"/>
    <w:rsid w:val="006B61EA"/>
    <w:rsid w:val="007A3A8F"/>
    <w:rsid w:val="00806D48"/>
    <w:rsid w:val="0081431F"/>
    <w:rsid w:val="00933895"/>
    <w:rsid w:val="00A35704"/>
    <w:rsid w:val="00B74D18"/>
    <w:rsid w:val="00B849C0"/>
    <w:rsid w:val="00CF0E43"/>
    <w:rsid w:val="00D2779A"/>
    <w:rsid w:val="00DC56DC"/>
    <w:rsid w:val="00DC7829"/>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EA22A"/>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 w:type="paragraph" w:styleId="BalloonText">
    <w:name w:val="Balloon Text"/>
    <w:basedOn w:val="Normal"/>
    <w:link w:val="BalloonTextChar"/>
    <w:uiPriority w:val="99"/>
    <w:semiHidden/>
    <w:unhideWhenUsed/>
    <w:rsid w:val="00427B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8C"/>
    <w:rPr>
      <w:rFonts w:ascii="Segoe UI" w:hAnsi="Segoe UI" w:cs="Segoe UI"/>
      <w:sz w:val="18"/>
      <w:szCs w:val="18"/>
    </w:rPr>
  </w:style>
  <w:style w:type="character" w:styleId="CommentReference">
    <w:name w:val="annotation reference"/>
    <w:basedOn w:val="DefaultParagraphFont"/>
    <w:uiPriority w:val="99"/>
    <w:semiHidden/>
    <w:unhideWhenUsed/>
    <w:rsid w:val="000B4E73"/>
    <w:rPr>
      <w:sz w:val="16"/>
      <w:szCs w:val="16"/>
    </w:rPr>
  </w:style>
  <w:style w:type="paragraph" w:styleId="CommentText">
    <w:name w:val="annotation text"/>
    <w:basedOn w:val="Normal"/>
    <w:link w:val="CommentTextChar"/>
    <w:uiPriority w:val="99"/>
    <w:semiHidden/>
    <w:unhideWhenUsed/>
    <w:rsid w:val="000B4E73"/>
    <w:pPr>
      <w:spacing w:line="240" w:lineRule="auto"/>
    </w:pPr>
    <w:rPr>
      <w:sz w:val="20"/>
      <w:szCs w:val="20"/>
    </w:rPr>
  </w:style>
  <w:style w:type="character" w:customStyle="1" w:styleId="CommentTextChar">
    <w:name w:val="Comment Text Char"/>
    <w:basedOn w:val="DefaultParagraphFont"/>
    <w:link w:val="CommentText"/>
    <w:uiPriority w:val="99"/>
    <w:semiHidden/>
    <w:rsid w:val="000B4E73"/>
    <w:rPr>
      <w:sz w:val="20"/>
      <w:szCs w:val="20"/>
    </w:rPr>
  </w:style>
  <w:style w:type="paragraph" w:styleId="CommentSubject">
    <w:name w:val="annotation subject"/>
    <w:basedOn w:val="CommentText"/>
    <w:next w:val="CommentText"/>
    <w:link w:val="CommentSubjectChar"/>
    <w:uiPriority w:val="99"/>
    <w:semiHidden/>
    <w:unhideWhenUsed/>
    <w:rsid w:val="000B4E73"/>
    <w:rPr>
      <w:b/>
      <w:bCs/>
    </w:rPr>
  </w:style>
  <w:style w:type="character" w:customStyle="1" w:styleId="CommentSubjectChar">
    <w:name w:val="Comment Subject Char"/>
    <w:basedOn w:val="CommentTextChar"/>
    <w:link w:val="CommentSubject"/>
    <w:uiPriority w:val="99"/>
    <w:semiHidden/>
    <w:rsid w:val="000B4E7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fuinki.netlify.com/about" TargetMode="External"/><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39AFA-505E-4DA1-BCB4-14B5A7696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Pages>
  <Words>3543</Words>
  <Characters>20198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Alfie</cp:lastModifiedBy>
  <cp:revision>5</cp:revision>
  <dcterms:created xsi:type="dcterms:W3CDTF">2018-05-23T13:39:00Z</dcterms:created>
  <dcterms:modified xsi:type="dcterms:W3CDTF">2018-05-23T14:12:00Z</dcterms:modified>
</cp:coreProperties>
</file>